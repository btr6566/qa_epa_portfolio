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8AE035" w14:textId="77777777" w:rsidR="00281C70" w:rsidRPr="002B7EBF" w:rsidRDefault="00281C70" w:rsidP="007C4D41">
      <w:pPr>
        <w:pStyle w:val="Title"/>
        <w:rPr>
          <w:rFonts w:asciiTheme="minorHAnsi" w:hAnsiTheme="minorHAnsi" w:cstheme="minorHAnsi"/>
        </w:rPr>
      </w:pPr>
    </w:p>
    <w:p w14:paraId="47C5C4F0" w14:textId="77777777" w:rsidR="00281C70" w:rsidRPr="002B7EBF" w:rsidRDefault="00281C70" w:rsidP="007C4D41">
      <w:pPr>
        <w:pStyle w:val="Title"/>
        <w:rPr>
          <w:rFonts w:asciiTheme="minorHAnsi" w:hAnsiTheme="minorHAnsi" w:cstheme="minorHAnsi"/>
        </w:rPr>
      </w:pPr>
    </w:p>
    <w:p w14:paraId="520CF7C0" w14:textId="77777777" w:rsidR="00281C70" w:rsidRPr="002B7EBF" w:rsidRDefault="00281C70" w:rsidP="007C4D41">
      <w:pPr>
        <w:pStyle w:val="Title"/>
        <w:rPr>
          <w:rFonts w:asciiTheme="minorHAnsi" w:hAnsiTheme="minorHAnsi" w:cstheme="minorHAnsi"/>
        </w:rPr>
      </w:pPr>
    </w:p>
    <w:p w14:paraId="6ED81F5A" w14:textId="77777777" w:rsidR="00281C70" w:rsidRPr="002B7EBF" w:rsidRDefault="00281C70" w:rsidP="007C4D41">
      <w:pPr>
        <w:pStyle w:val="Title"/>
        <w:rPr>
          <w:rFonts w:asciiTheme="minorHAnsi" w:hAnsiTheme="minorHAnsi" w:cstheme="minorHAnsi"/>
        </w:rPr>
      </w:pPr>
    </w:p>
    <w:p w14:paraId="0B69828C" w14:textId="2FEA3F1A" w:rsidR="007C4D41" w:rsidRPr="002B7EBF" w:rsidRDefault="004E00CD" w:rsidP="007C4D41">
      <w:pPr>
        <w:pStyle w:val="Title"/>
        <w:rPr>
          <w:rFonts w:asciiTheme="minorHAnsi" w:hAnsiTheme="minorHAnsi" w:cstheme="minorHAnsi"/>
        </w:rPr>
      </w:pPr>
      <w:r>
        <w:rPr>
          <w:rFonts w:asciiTheme="minorHAnsi" w:hAnsiTheme="minorHAnsi" w:cstheme="minorHAnsi"/>
        </w:rPr>
        <w:t>React Web App – Decisioning Dashboard</w:t>
      </w:r>
    </w:p>
    <w:p w14:paraId="180380BD" w14:textId="77777777" w:rsidR="00281C70" w:rsidRPr="002B7EBF" w:rsidRDefault="00281C70" w:rsidP="00281C70">
      <w:pPr>
        <w:rPr>
          <w:rFonts w:cstheme="minorHAnsi"/>
        </w:rPr>
      </w:pPr>
    </w:p>
    <w:p w14:paraId="00F174D2" w14:textId="77777777" w:rsidR="00281C70" w:rsidRPr="002B7EBF" w:rsidRDefault="00281C70" w:rsidP="00281C70">
      <w:pPr>
        <w:rPr>
          <w:rFonts w:cstheme="minorHAnsi"/>
        </w:rPr>
      </w:pPr>
    </w:p>
    <w:p w14:paraId="1509614B" w14:textId="78718E61" w:rsidR="00281C70" w:rsidRPr="002B7EBF" w:rsidRDefault="00281C70" w:rsidP="00281C70">
      <w:pPr>
        <w:pStyle w:val="Subtitle"/>
        <w:rPr>
          <w:rFonts w:cstheme="minorHAnsi"/>
        </w:rPr>
      </w:pPr>
      <w:r w:rsidRPr="002B7EBF">
        <w:rPr>
          <w:rFonts w:cstheme="minorHAnsi"/>
        </w:rPr>
        <w:t>Benjamin Roberts</w:t>
      </w:r>
    </w:p>
    <w:p w14:paraId="61E095E7" w14:textId="56EC986D" w:rsidR="00281C70" w:rsidRPr="002B7EBF" w:rsidRDefault="00281C70" w:rsidP="00281C70">
      <w:pPr>
        <w:pStyle w:val="Subtitle"/>
        <w:rPr>
          <w:rFonts w:cstheme="minorHAnsi"/>
        </w:rPr>
      </w:pPr>
      <w:r w:rsidRPr="002B7EBF">
        <w:rPr>
          <w:rFonts w:cstheme="minorHAnsi"/>
        </w:rPr>
        <w:t>Level 4 Software Development</w:t>
      </w:r>
    </w:p>
    <w:p w14:paraId="624E4376" w14:textId="6F7F028C" w:rsidR="007C4D41" w:rsidRPr="002B7EBF" w:rsidRDefault="007C4D41">
      <w:pPr>
        <w:rPr>
          <w:rFonts w:cstheme="minorHAnsi"/>
        </w:rPr>
      </w:pPr>
      <w:r w:rsidRPr="002B7EBF">
        <w:rPr>
          <w:rFonts w:cstheme="minorHAnsi"/>
        </w:rPr>
        <w:br w:type="page"/>
      </w:r>
    </w:p>
    <w:sdt>
      <w:sdtPr>
        <w:rPr>
          <w:rFonts w:asciiTheme="minorHAnsi" w:eastAsiaTheme="minorHAnsi" w:hAnsiTheme="minorHAnsi" w:cstheme="minorHAnsi"/>
          <w:color w:val="auto"/>
          <w:kern w:val="2"/>
          <w:sz w:val="22"/>
          <w:szCs w:val="22"/>
          <w:lang w:val="en-GB"/>
          <w14:ligatures w14:val="standardContextual"/>
        </w:rPr>
        <w:id w:val="1647248718"/>
        <w:docPartObj>
          <w:docPartGallery w:val="Table of Contents"/>
          <w:docPartUnique/>
        </w:docPartObj>
      </w:sdtPr>
      <w:sdtEndPr>
        <w:rPr>
          <w:b/>
          <w:bCs/>
          <w:noProof/>
        </w:rPr>
      </w:sdtEndPr>
      <w:sdtContent>
        <w:p w14:paraId="4339D6F6" w14:textId="21408620" w:rsidR="007C4D41" w:rsidRPr="002B7EBF" w:rsidRDefault="007C4D41">
          <w:pPr>
            <w:pStyle w:val="TOCHeading"/>
            <w:rPr>
              <w:rFonts w:asciiTheme="minorHAnsi" w:hAnsiTheme="minorHAnsi" w:cstheme="minorHAnsi"/>
            </w:rPr>
          </w:pPr>
          <w:r w:rsidRPr="002B7EBF">
            <w:rPr>
              <w:rFonts w:asciiTheme="minorHAnsi" w:hAnsiTheme="minorHAnsi" w:cstheme="minorHAnsi"/>
            </w:rPr>
            <w:t>Contents</w:t>
          </w:r>
        </w:p>
        <w:p w14:paraId="4CE5C544" w14:textId="0E91029B" w:rsidR="00441111" w:rsidRDefault="007C4D41">
          <w:pPr>
            <w:pStyle w:val="TOC1"/>
            <w:tabs>
              <w:tab w:val="right" w:leader="dot" w:pos="10456"/>
            </w:tabs>
            <w:rPr>
              <w:rFonts w:eastAsiaTheme="minorEastAsia"/>
              <w:noProof/>
              <w:sz w:val="24"/>
              <w:szCs w:val="24"/>
              <w:lang w:eastAsia="en-GB"/>
            </w:rPr>
          </w:pPr>
          <w:r w:rsidRPr="002B7EBF">
            <w:rPr>
              <w:rFonts w:cstheme="minorHAnsi"/>
            </w:rPr>
            <w:fldChar w:fldCharType="begin"/>
          </w:r>
          <w:r w:rsidRPr="002B7EBF">
            <w:rPr>
              <w:rFonts w:cstheme="minorHAnsi"/>
            </w:rPr>
            <w:instrText xml:space="preserve"> TOC \o "1-3" \h \z \u </w:instrText>
          </w:r>
          <w:r w:rsidRPr="002B7EBF">
            <w:rPr>
              <w:rFonts w:cstheme="minorHAnsi"/>
            </w:rPr>
            <w:fldChar w:fldCharType="separate"/>
          </w:r>
          <w:hyperlink w:anchor="_Toc174381087" w:history="1">
            <w:r w:rsidR="00441111" w:rsidRPr="00A33162">
              <w:rPr>
                <w:rStyle w:val="Hyperlink"/>
                <w:noProof/>
              </w:rPr>
              <w:t>Table of Figures</w:t>
            </w:r>
            <w:r w:rsidR="00441111">
              <w:rPr>
                <w:noProof/>
                <w:webHidden/>
              </w:rPr>
              <w:tab/>
            </w:r>
            <w:r w:rsidR="00441111">
              <w:rPr>
                <w:noProof/>
                <w:webHidden/>
              </w:rPr>
              <w:fldChar w:fldCharType="begin"/>
            </w:r>
            <w:r w:rsidR="00441111">
              <w:rPr>
                <w:noProof/>
                <w:webHidden/>
              </w:rPr>
              <w:instrText xml:space="preserve"> PAGEREF _Toc174381087 \h </w:instrText>
            </w:r>
            <w:r w:rsidR="00441111">
              <w:rPr>
                <w:noProof/>
                <w:webHidden/>
              </w:rPr>
            </w:r>
            <w:r w:rsidR="00441111">
              <w:rPr>
                <w:noProof/>
                <w:webHidden/>
              </w:rPr>
              <w:fldChar w:fldCharType="separate"/>
            </w:r>
            <w:r w:rsidR="00441111">
              <w:rPr>
                <w:noProof/>
                <w:webHidden/>
              </w:rPr>
              <w:t>4</w:t>
            </w:r>
            <w:r w:rsidR="00441111">
              <w:rPr>
                <w:noProof/>
                <w:webHidden/>
              </w:rPr>
              <w:fldChar w:fldCharType="end"/>
            </w:r>
          </w:hyperlink>
        </w:p>
        <w:p w14:paraId="25CDA91B" w14:textId="08567A5B" w:rsidR="00441111" w:rsidRDefault="00441111">
          <w:pPr>
            <w:pStyle w:val="TOC1"/>
            <w:tabs>
              <w:tab w:val="right" w:leader="dot" w:pos="10456"/>
            </w:tabs>
            <w:rPr>
              <w:rFonts w:eastAsiaTheme="minorEastAsia"/>
              <w:noProof/>
              <w:sz w:val="24"/>
              <w:szCs w:val="24"/>
              <w:lang w:eastAsia="en-GB"/>
            </w:rPr>
          </w:pPr>
          <w:hyperlink w:anchor="_Toc174381088" w:history="1">
            <w:r w:rsidRPr="00A33162">
              <w:rPr>
                <w:rStyle w:val="Hyperlink"/>
                <w:rFonts w:cstheme="minorHAnsi"/>
                <w:noProof/>
              </w:rPr>
              <w:t>Introduction &amp; Requirements</w:t>
            </w:r>
            <w:r>
              <w:rPr>
                <w:noProof/>
                <w:webHidden/>
              </w:rPr>
              <w:tab/>
            </w:r>
            <w:r>
              <w:rPr>
                <w:noProof/>
                <w:webHidden/>
              </w:rPr>
              <w:fldChar w:fldCharType="begin"/>
            </w:r>
            <w:r>
              <w:rPr>
                <w:noProof/>
                <w:webHidden/>
              </w:rPr>
              <w:instrText xml:space="preserve"> PAGEREF _Toc174381088 \h </w:instrText>
            </w:r>
            <w:r>
              <w:rPr>
                <w:noProof/>
                <w:webHidden/>
              </w:rPr>
            </w:r>
            <w:r>
              <w:rPr>
                <w:noProof/>
                <w:webHidden/>
              </w:rPr>
              <w:fldChar w:fldCharType="separate"/>
            </w:r>
            <w:r>
              <w:rPr>
                <w:noProof/>
                <w:webHidden/>
              </w:rPr>
              <w:t>6</w:t>
            </w:r>
            <w:r>
              <w:rPr>
                <w:noProof/>
                <w:webHidden/>
              </w:rPr>
              <w:fldChar w:fldCharType="end"/>
            </w:r>
          </w:hyperlink>
        </w:p>
        <w:p w14:paraId="5DDD3DC2" w14:textId="4CD5CA2F" w:rsidR="00441111" w:rsidRDefault="00441111">
          <w:pPr>
            <w:pStyle w:val="TOC2"/>
            <w:rPr>
              <w:rFonts w:eastAsiaTheme="minorEastAsia"/>
              <w:noProof/>
              <w:sz w:val="24"/>
              <w:szCs w:val="24"/>
              <w:lang w:eastAsia="en-GB"/>
            </w:rPr>
          </w:pPr>
          <w:hyperlink w:anchor="_Toc174381089" w:history="1">
            <w:r w:rsidRPr="00A33162">
              <w:rPr>
                <w:rStyle w:val="Hyperlink"/>
                <w:noProof/>
              </w:rPr>
              <w:t>Project Description</w:t>
            </w:r>
            <w:r>
              <w:rPr>
                <w:noProof/>
                <w:webHidden/>
              </w:rPr>
              <w:tab/>
            </w:r>
            <w:r>
              <w:rPr>
                <w:noProof/>
                <w:webHidden/>
              </w:rPr>
              <w:fldChar w:fldCharType="begin"/>
            </w:r>
            <w:r>
              <w:rPr>
                <w:noProof/>
                <w:webHidden/>
              </w:rPr>
              <w:instrText xml:space="preserve"> PAGEREF _Toc174381089 \h </w:instrText>
            </w:r>
            <w:r>
              <w:rPr>
                <w:noProof/>
                <w:webHidden/>
              </w:rPr>
            </w:r>
            <w:r>
              <w:rPr>
                <w:noProof/>
                <w:webHidden/>
              </w:rPr>
              <w:fldChar w:fldCharType="separate"/>
            </w:r>
            <w:r>
              <w:rPr>
                <w:noProof/>
                <w:webHidden/>
              </w:rPr>
              <w:t>6</w:t>
            </w:r>
            <w:r>
              <w:rPr>
                <w:noProof/>
                <w:webHidden/>
              </w:rPr>
              <w:fldChar w:fldCharType="end"/>
            </w:r>
          </w:hyperlink>
        </w:p>
        <w:p w14:paraId="0B972A39" w14:textId="1EE8F6C0" w:rsidR="00441111" w:rsidRDefault="00441111">
          <w:pPr>
            <w:pStyle w:val="TOC2"/>
            <w:rPr>
              <w:rFonts w:eastAsiaTheme="minorEastAsia"/>
              <w:noProof/>
              <w:sz w:val="24"/>
              <w:szCs w:val="24"/>
              <w:lang w:eastAsia="en-GB"/>
            </w:rPr>
          </w:pPr>
          <w:hyperlink w:anchor="_Toc174381090" w:history="1">
            <w:r w:rsidRPr="00A33162">
              <w:rPr>
                <w:rStyle w:val="Hyperlink"/>
                <w:noProof/>
              </w:rPr>
              <w:t>Acceptance Criteria</w:t>
            </w:r>
            <w:r>
              <w:rPr>
                <w:noProof/>
                <w:webHidden/>
              </w:rPr>
              <w:tab/>
            </w:r>
            <w:r>
              <w:rPr>
                <w:noProof/>
                <w:webHidden/>
              </w:rPr>
              <w:fldChar w:fldCharType="begin"/>
            </w:r>
            <w:r>
              <w:rPr>
                <w:noProof/>
                <w:webHidden/>
              </w:rPr>
              <w:instrText xml:space="preserve"> PAGEREF _Toc174381090 \h </w:instrText>
            </w:r>
            <w:r>
              <w:rPr>
                <w:noProof/>
                <w:webHidden/>
              </w:rPr>
            </w:r>
            <w:r>
              <w:rPr>
                <w:noProof/>
                <w:webHidden/>
              </w:rPr>
              <w:fldChar w:fldCharType="separate"/>
            </w:r>
            <w:r>
              <w:rPr>
                <w:noProof/>
                <w:webHidden/>
              </w:rPr>
              <w:t>6</w:t>
            </w:r>
            <w:r>
              <w:rPr>
                <w:noProof/>
                <w:webHidden/>
              </w:rPr>
              <w:fldChar w:fldCharType="end"/>
            </w:r>
          </w:hyperlink>
        </w:p>
        <w:p w14:paraId="413B9204" w14:textId="34DB5913" w:rsidR="00441111" w:rsidRDefault="00441111">
          <w:pPr>
            <w:pStyle w:val="TOC1"/>
            <w:tabs>
              <w:tab w:val="right" w:leader="dot" w:pos="10456"/>
            </w:tabs>
            <w:rPr>
              <w:rFonts w:eastAsiaTheme="minorEastAsia"/>
              <w:noProof/>
              <w:sz w:val="24"/>
              <w:szCs w:val="24"/>
              <w:lang w:eastAsia="en-GB"/>
            </w:rPr>
          </w:pPr>
          <w:hyperlink w:anchor="_Toc174381091" w:history="1">
            <w:r w:rsidRPr="00A33162">
              <w:rPr>
                <w:rStyle w:val="Hyperlink"/>
                <w:rFonts w:cstheme="minorHAnsi"/>
                <w:noProof/>
              </w:rPr>
              <w:t>Design</w:t>
            </w:r>
            <w:r>
              <w:rPr>
                <w:noProof/>
                <w:webHidden/>
              </w:rPr>
              <w:tab/>
            </w:r>
            <w:r>
              <w:rPr>
                <w:noProof/>
                <w:webHidden/>
              </w:rPr>
              <w:fldChar w:fldCharType="begin"/>
            </w:r>
            <w:r>
              <w:rPr>
                <w:noProof/>
                <w:webHidden/>
              </w:rPr>
              <w:instrText xml:space="preserve"> PAGEREF _Toc174381091 \h </w:instrText>
            </w:r>
            <w:r>
              <w:rPr>
                <w:noProof/>
                <w:webHidden/>
              </w:rPr>
            </w:r>
            <w:r>
              <w:rPr>
                <w:noProof/>
                <w:webHidden/>
              </w:rPr>
              <w:fldChar w:fldCharType="separate"/>
            </w:r>
            <w:r>
              <w:rPr>
                <w:noProof/>
                <w:webHidden/>
              </w:rPr>
              <w:t>7</w:t>
            </w:r>
            <w:r>
              <w:rPr>
                <w:noProof/>
                <w:webHidden/>
              </w:rPr>
              <w:fldChar w:fldCharType="end"/>
            </w:r>
          </w:hyperlink>
        </w:p>
        <w:p w14:paraId="255D7DF8" w14:textId="0745602B" w:rsidR="00441111" w:rsidRDefault="00441111">
          <w:pPr>
            <w:pStyle w:val="TOC2"/>
            <w:rPr>
              <w:rFonts w:eastAsiaTheme="minorEastAsia"/>
              <w:noProof/>
              <w:sz w:val="24"/>
              <w:szCs w:val="24"/>
              <w:lang w:eastAsia="en-GB"/>
            </w:rPr>
          </w:pPr>
          <w:hyperlink w:anchor="_Toc174381092" w:history="1">
            <w:r w:rsidRPr="00A33162">
              <w:rPr>
                <w:rStyle w:val="Hyperlink"/>
                <w:noProof/>
              </w:rPr>
              <w:t>Existing product for inspiration</w:t>
            </w:r>
            <w:r>
              <w:rPr>
                <w:noProof/>
                <w:webHidden/>
              </w:rPr>
              <w:tab/>
            </w:r>
            <w:r>
              <w:rPr>
                <w:noProof/>
                <w:webHidden/>
              </w:rPr>
              <w:fldChar w:fldCharType="begin"/>
            </w:r>
            <w:r>
              <w:rPr>
                <w:noProof/>
                <w:webHidden/>
              </w:rPr>
              <w:instrText xml:space="preserve"> PAGEREF _Toc174381092 \h </w:instrText>
            </w:r>
            <w:r>
              <w:rPr>
                <w:noProof/>
                <w:webHidden/>
              </w:rPr>
            </w:r>
            <w:r>
              <w:rPr>
                <w:noProof/>
                <w:webHidden/>
              </w:rPr>
              <w:fldChar w:fldCharType="separate"/>
            </w:r>
            <w:r>
              <w:rPr>
                <w:noProof/>
                <w:webHidden/>
              </w:rPr>
              <w:t>7</w:t>
            </w:r>
            <w:r>
              <w:rPr>
                <w:noProof/>
                <w:webHidden/>
              </w:rPr>
              <w:fldChar w:fldCharType="end"/>
            </w:r>
          </w:hyperlink>
        </w:p>
        <w:p w14:paraId="0EB656C2" w14:textId="75D56314" w:rsidR="00441111" w:rsidRDefault="00441111">
          <w:pPr>
            <w:pStyle w:val="TOC2"/>
            <w:rPr>
              <w:rFonts w:eastAsiaTheme="minorEastAsia"/>
              <w:noProof/>
              <w:sz w:val="24"/>
              <w:szCs w:val="24"/>
              <w:lang w:eastAsia="en-GB"/>
            </w:rPr>
          </w:pPr>
          <w:hyperlink w:anchor="_Toc174381093" w:history="1">
            <w:r w:rsidRPr="00A33162">
              <w:rPr>
                <w:rStyle w:val="Hyperlink"/>
                <w:noProof/>
              </w:rPr>
              <w:t>Wireframes</w:t>
            </w:r>
            <w:r>
              <w:rPr>
                <w:noProof/>
                <w:webHidden/>
              </w:rPr>
              <w:tab/>
            </w:r>
            <w:r>
              <w:rPr>
                <w:noProof/>
                <w:webHidden/>
              </w:rPr>
              <w:fldChar w:fldCharType="begin"/>
            </w:r>
            <w:r>
              <w:rPr>
                <w:noProof/>
                <w:webHidden/>
              </w:rPr>
              <w:instrText xml:space="preserve"> PAGEREF _Toc174381093 \h </w:instrText>
            </w:r>
            <w:r>
              <w:rPr>
                <w:noProof/>
                <w:webHidden/>
              </w:rPr>
            </w:r>
            <w:r>
              <w:rPr>
                <w:noProof/>
                <w:webHidden/>
              </w:rPr>
              <w:fldChar w:fldCharType="separate"/>
            </w:r>
            <w:r>
              <w:rPr>
                <w:noProof/>
                <w:webHidden/>
              </w:rPr>
              <w:t>8</w:t>
            </w:r>
            <w:r>
              <w:rPr>
                <w:noProof/>
                <w:webHidden/>
              </w:rPr>
              <w:fldChar w:fldCharType="end"/>
            </w:r>
          </w:hyperlink>
        </w:p>
        <w:p w14:paraId="042B04C8" w14:textId="2E4C4ECE" w:rsidR="00441111" w:rsidRDefault="00441111">
          <w:pPr>
            <w:pStyle w:val="TOC3"/>
            <w:tabs>
              <w:tab w:val="right" w:leader="dot" w:pos="10456"/>
            </w:tabs>
            <w:rPr>
              <w:rFonts w:eastAsiaTheme="minorEastAsia"/>
              <w:noProof/>
              <w:sz w:val="24"/>
              <w:szCs w:val="24"/>
              <w:lang w:eastAsia="en-GB"/>
            </w:rPr>
          </w:pPr>
          <w:hyperlink w:anchor="_Toc174381094" w:history="1">
            <w:r w:rsidRPr="00A33162">
              <w:rPr>
                <w:rStyle w:val="Hyperlink"/>
                <w:noProof/>
              </w:rPr>
              <w:t>Initial Draft for page template</w:t>
            </w:r>
            <w:r>
              <w:rPr>
                <w:noProof/>
                <w:webHidden/>
              </w:rPr>
              <w:tab/>
            </w:r>
            <w:r>
              <w:rPr>
                <w:noProof/>
                <w:webHidden/>
              </w:rPr>
              <w:fldChar w:fldCharType="begin"/>
            </w:r>
            <w:r>
              <w:rPr>
                <w:noProof/>
                <w:webHidden/>
              </w:rPr>
              <w:instrText xml:space="preserve"> PAGEREF _Toc174381094 \h </w:instrText>
            </w:r>
            <w:r>
              <w:rPr>
                <w:noProof/>
                <w:webHidden/>
              </w:rPr>
            </w:r>
            <w:r>
              <w:rPr>
                <w:noProof/>
                <w:webHidden/>
              </w:rPr>
              <w:fldChar w:fldCharType="separate"/>
            </w:r>
            <w:r>
              <w:rPr>
                <w:noProof/>
                <w:webHidden/>
              </w:rPr>
              <w:t>8</w:t>
            </w:r>
            <w:r>
              <w:rPr>
                <w:noProof/>
                <w:webHidden/>
              </w:rPr>
              <w:fldChar w:fldCharType="end"/>
            </w:r>
          </w:hyperlink>
        </w:p>
        <w:p w14:paraId="016317E5" w14:textId="2A4B93E4" w:rsidR="00441111" w:rsidRDefault="00441111">
          <w:pPr>
            <w:pStyle w:val="TOC3"/>
            <w:tabs>
              <w:tab w:val="right" w:leader="dot" w:pos="10456"/>
            </w:tabs>
            <w:rPr>
              <w:rFonts w:eastAsiaTheme="minorEastAsia"/>
              <w:noProof/>
              <w:sz w:val="24"/>
              <w:szCs w:val="24"/>
              <w:lang w:eastAsia="en-GB"/>
            </w:rPr>
          </w:pPr>
          <w:hyperlink w:anchor="_Toc174381095" w:history="1">
            <w:r w:rsidRPr="00A33162">
              <w:rPr>
                <w:rStyle w:val="Hyperlink"/>
                <w:noProof/>
              </w:rPr>
              <w:t>Figma Wireframe</w:t>
            </w:r>
            <w:r>
              <w:rPr>
                <w:noProof/>
                <w:webHidden/>
              </w:rPr>
              <w:tab/>
            </w:r>
            <w:r>
              <w:rPr>
                <w:noProof/>
                <w:webHidden/>
              </w:rPr>
              <w:fldChar w:fldCharType="begin"/>
            </w:r>
            <w:r>
              <w:rPr>
                <w:noProof/>
                <w:webHidden/>
              </w:rPr>
              <w:instrText xml:space="preserve"> PAGEREF _Toc174381095 \h </w:instrText>
            </w:r>
            <w:r>
              <w:rPr>
                <w:noProof/>
                <w:webHidden/>
              </w:rPr>
            </w:r>
            <w:r>
              <w:rPr>
                <w:noProof/>
                <w:webHidden/>
              </w:rPr>
              <w:fldChar w:fldCharType="separate"/>
            </w:r>
            <w:r>
              <w:rPr>
                <w:noProof/>
                <w:webHidden/>
              </w:rPr>
              <w:t>9</w:t>
            </w:r>
            <w:r>
              <w:rPr>
                <w:noProof/>
                <w:webHidden/>
              </w:rPr>
              <w:fldChar w:fldCharType="end"/>
            </w:r>
          </w:hyperlink>
        </w:p>
        <w:p w14:paraId="51985840" w14:textId="42BFE903" w:rsidR="00441111" w:rsidRDefault="00441111">
          <w:pPr>
            <w:pStyle w:val="TOC3"/>
            <w:tabs>
              <w:tab w:val="right" w:leader="dot" w:pos="10456"/>
            </w:tabs>
            <w:rPr>
              <w:rFonts w:eastAsiaTheme="minorEastAsia"/>
              <w:noProof/>
              <w:sz w:val="24"/>
              <w:szCs w:val="24"/>
              <w:lang w:eastAsia="en-GB"/>
            </w:rPr>
          </w:pPr>
          <w:hyperlink w:anchor="_Toc174381096" w:history="1">
            <w:r w:rsidRPr="00A33162">
              <w:rPr>
                <w:rStyle w:val="Hyperlink"/>
                <w:noProof/>
              </w:rPr>
              <w:t>Pages to develop</w:t>
            </w:r>
            <w:r>
              <w:rPr>
                <w:noProof/>
                <w:webHidden/>
              </w:rPr>
              <w:tab/>
            </w:r>
            <w:r>
              <w:rPr>
                <w:noProof/>
                <w:webHidden/>
              </w:rPr>
              <w:fldChar w:fldCharType="begin"/>
            </w:r>
            <w:r>
              <w:rPr>
                <w:noProof/>
                <w:webHidden/>
              </w:rPr>
              <w:instrText xml:space="preserve"> PAGEREF _Toc174381096 \h </w:instrText>
            </w:r>
            <w:r>
              <w:rPr>
                <w:noProof/>
                <w:webHidden/>
              </w:rPr>
            </w:r>
            <w:r>
              <w:rPr>
                <w:noProof/>
                <w:webHidden/>
              </w:rPr>
              <w:fldChar w:fldCharType="separate"/>
            </w:r>
            <w:r>
              <w:rPr>
                <w:noProof/>
                <w:webHidden/>
              </w:rPr>
              <w:t>10</w:t>
            </w:r>
            <w:r>
              <w:rPr>
                <w:noProof/>
                <w:webHidden/>
              </w:rPr>
              <w:fldChar w:fldCharType="end"/>
            </w:r>
          </w:hyperlink>
        </w:p>
        <w:p w14:paraId="5C7E6199" w14:textId="3D5E1D26" w:rsidR="00441111" w:rsidRDefault="00441111">
          <w:pPr>
            <w:pStyle w:val="TOC1"/>
            <w:tabs>
              <w:tab w:val="right" w:leader="dot" w:pos="10456"/>
            </w:tabs>
            <w:rPr>
              <w:rFonts w:eastAsiaTheme="minorEastAsia"/>
              <w:noProof/>
              <w:sz w:val="24"/>
              <w:szCs w:val="24"/>
              <w:lang w:eastAsia="en-GB"/>
            </w:rPr>
          </w:pPr>
          <w:hyperlink w:anchor="_Toc174381097" w:history="1">
            <w:r w:rsidRPr="00A33162">
              <w:rPr>
                <w:rStyle w:val="Hyperlink"/>
                <w:rFonts w:cstheme="minorHAnsi"/>
                <w:noProof/>
              </w:rPr>
              <w:t>Development</w:t>
            </w:r>
            <w:r>
              <w:rPr>
                <w:noProof/>
                <w:webHidden/>
              </w:rPr>
              <w:tab/>
            </w:r>
            <w:r>
              <w:rPr>
                <w:noProof/>
                <w:webHidden/>
              </w:rPr>
              <w:fldChar w:fldCharType="begin"/>
            </w:r>
            <w:r>
              <w:rPr>
                <w:noProof/>
                <w:webHidden/>
              </w:rPr>
              <w:instrText xml:space="preserve"> PAGEREF _Toc174381097 \h </w:instrText>
            </w:r>
            <w:r>
              <w:rPr>
                <w:noProof/>
                <w:webHidden/>
              </w:rPr>
            </w:r>
            <w:r>
              <w:rPr>
                <w:noProof/>
                <w:webHidden/>
              </w:rPr>
              <w:fldChar w:fldCharType="separate"/>
            </w:r>
            <w:r>
              <w:rPr>
                <w:noProof/>
                <w:webHidden/>
              </w:rPr>
              <w:t>11</w:t>
            </w:r>
            <w:r>
              <w:rPr>
                <w:noProof/>
                <w:webHidden/>
              </w:rPr>
              <w:fldChar w:fldCharType="end"/>
            </w:r>
          </w:hyperlink>
        </w:p>
        <w:p w14:paraId="7773016C" w14:textId="2B32F667" w:rsidR="00441111" w:rsidRDefault="00441111">
          <w:pPr>
            <w:pStyle w:val="TOC2"/>
            <w:rPr>
              <w:rFonts w:eastAsiaTheme="minorEastAsia"/>
              <w:noProof/>
              <w:sz w:val="24"/>
              <w:szCs w:val="24"/>
              <w:lang w:eastAsia="en-GB"/>
            </w:rPr>
          </w:pPr>
          <w:hyperlink w:anchor="_Toc174381098" w:history="1">
            <w:r w:rsidRPr="00A33162">
              <w:rPr>
                <w:rStyle w:val="Hyperlink"/>
                <w:rFonts w:cstheme="minorHAnsi"/>
                <w:noProof/>
              </w:rPr>
              <w:t>Backend Setup – for supporting functionality</w:t>
            </w:r>
            <w:r>
              <w:rPr>
                <w:noProof/>
                <w:webHidden/>
              </w:rPr>
              <w:tab/>
            </w:r>
            <w:r>
              <w:rPr>
                <w:noProof/>
                <w:webHidden/>
              </w:rPr>
              <w:fldChar w:fldCharType="begin"/>
            </w:r>
            <w:r>
              <w:rPr>
                <w:noProof/>
                <w:webHidden/>
              </w:rPr>
              <w:instrText xml:space="preserve"> PAGEREF _Toc174381098 \h </w:instrText>
            </w:r>
            <w:r>
              <w:rPr>
                <w:noProof/>
                <w:webHidden/>
              </w:rPr>
            </w:r>
            <w:r>
              <w:rPr>
                <w:noProof/>
                <w:webHidden/>
              </w:rPr>
              <w:fldChar w:fldCharType="separate"/>
            </w:r>
            <w:r>
              <w:rPr>
                <w:noProof/>
                <w:webHidden/>
              </w:rPr>
              <w:t>11</w:t>
            </w:r>
            <w:r>
              <w:rPr>
                <w:noProof/>
                <w:webHidden/>
              </w:rPr>
              <w:fldChar w:fldCharType="end"/>
            </w:r>
          </w:hyperlink>
        </w:p>
        <w:p w14:paraId="120A7A15" w14:textId="701FFB8D" w:rsidR="00441111" w:rsidRDefault="00441111">
          <w:pPr>
            <w:pStyle w:val="TOC3"/>
            <w:tabs>
              <w:tab w:val="right" w:leader="dot" w:pos="10456"/>
            </w:tabs>
            <w:rPr>
              <w:rFonts w:eastAsiaTheme="minorEastAsia"/>
              <w:noProof/>
              <w:sz w:val="24"/>
              <w:szCs w:val="24"/>
              <w:lang w:eastAsia="en-GB"/>
            </w:rPr>
          </w:pPr>
          <w:hyperlink w:anchor="_Toc174381099" w:history="1">
            <w:r w:rsidRPr="00A33162">
              <w:rPr>
                <w:rStyle w:val="Hyperlink"/>
                <w:noProof/>
              </w:rPr>
              <w:t>Why one was required</w:t>
            </w:r>
            <w:r>
              <w:rPr>
                <w:noProof/>
                <w:webHidden/>
              </w:rPr>
              <w:tab/>
            </w:r>
            <w:r>
              <w:rPr>
                <w:noProof/>
                <w:webHidden/>
              </w:rPr>
              <w:fldChar w:fldCharType="begin"/>
            </w:r>
            <w:r>
              <w:rPr>
                <w:noProof/>
                <w:webHidden/>
              </w:rPr>
              <w:instrText xml:space="preserve"> PAGEREF _Toc174381099 \h </w:instrText>
            </w:r>
            <w:r>
              <w:rPr>
                <w:noProof/>
                <w:webHidden/>
              </w:rPr>
            </w:r>
            <w:r>
              <w:rPr>
                <w:noProof/>
                <w:webHidden/>
              </w:rPr>
              <w:fldChar w:fldCharType="separate"/>
            </w:r>
            <w:r>
              <w:rPr>
                <w:noProof/>
                <w:webHidden/>
              </w:rPr>
              <w:t>11</w:t>
            </w:r>
            <w:r>
              <w:rPr>
                <w:noProof/>
                <w:webHidden/>
              </w:rPr>
              <w:fldChar w:fldCharType="end"/>
            </w:r>
          </w:hyperlink>
        </w:p>
        <w:p w14:paraId="36FA3632" w14:textId="40E717C5" w:rsidR="00441111" w:rsidRDefault="00441111">
          <w:pPr>
            <w:pStyle w:val="TOC3"/>
            <w:tabs>
              <w:tab w:val="right" w:leader="dot" w:pos="10456"/>
            </w:tabs>
            <w:rPr>
              <w:rFonts w:eastAsiaTheme="minorEastAsia"/>
              <w:noProof/>
              <w:sz w:val="24"/>
              <w:szCs w:val="24"/>
              <w:lang w:eastAsia="en-GB"/>
            </w:rPr>
          </w:pPr>
          <w:hyperlink w:anchor="_Toc174381100" w:history="1">
            <w:r w:rsidRPr="00A33162">
              <w:rPr>
                <w:rStyle w:val="Hyperlink"/>
                <w:noProof/>
              </w:rPr>
              <w:t>Initialising Node.js Express</w:t>
            </w:r>
            <w:r>
              <w:rPr>
                <w:noProof/>
                <w:webHidden/>
              </w:rPr>
              <w:tab/>
            </w:r>
            <w:r>
              <w:rPr>
                <w:noProof/>
                <w:webHidden/>
              </w:rPr>
              <w:fldChar w:fldCharType="begin"/>
            </w:r>
            <w:r>
              <w:rPr>
                <w:noProof/>
                <w:webHidden/>
              </w:rPr>
              <w:instrText xml:space="preserve"> PAGEREF _Toc174381100 \h </w:instrText>
            </w:r>
            <w:r>
              <w:rPr>
                <w:noProof/>
                <w:webHidden/>
              </w:rPr>
            </w:r>
            <w:r>
              <w:rPr>
                <w:noProof/>
                <w:webHidden/>
              </w:rPr>
              <w:fldChar w:fldCharType="separate"/>
            </w:r>
            <w:r>
              <w:rPr>
                <w:noProof/>
                <w:webHidden/>
              </w:rPr>
              <w:t>12</w:t>
            </w:r>
            <w:r>
              <w:rPr>
                <w:noProof/>
                <w:webHidden/>
              </w:rPr>
              <w:fldChar w:fldCharType="end"/>
            </w:r>
          </w:hyperlink>
        </w:p>
        <w:p w14:paraId="37FDE957" w14:textId="319C250E" w:rsidR="00441111" w:rsidRDefault="00441111">
          <w:pPr>
            <w:pStyle w:val="TOC2"/>
            <w:rPr>
              <w:rFonts w:eastAsiaTheme="minorEastAsia"/>
              <w:noProof/>
              <w:sz w:val="24"/>
              <w:szCs w:val="24"/>
              <w:lang w:eastAsia="en-GB"/>
            </w:rPr>
          </w:pPr>
          <w:hyperlink w:anchor="_Toc174381101" w:history="1">
            <w:r w:rsidRPr="00A33162">
              <w:rPr>
                <w:rStyle w:val="Hyperlink"/>
                <w:noProof/>
              </w:rPr>
              <w:t>Testing connectivity</w:t>
            </w:r>
            <w:r>
              <w:rPr>
                <w:noProof/>
                <w:webHidden/>
              </w:rPr>
              <w:tab/>
            </w:r>
            <w:r>
              <w:rPr>
                <w:noProof/>
                <w:webHidden/>
              </w:rPr>
              <w:fldChar w:fldCharType="begin"/>
            </w:r>
            <w:r>
              <w:rPr>
                <w:noProof/>
                <w:webHidden/>
              </w:rPr>
              <w:instrText xml:space="preserve"> PAGEREF _Toc174381101 \h </w:instrText>
            </w:r>
            <w:r>
              <w:rPr>
                <w:noProof/>
                <w:webHidden/>
              </w:rPr>
            </w:r>
            <w:r>
              <w:rPr>
                <w:noProof/>
                <w:webHidden/>
              </w:rPr>
              <w:fldChar w:fldCharType="separate"/>
            </w:r>
            <w:r>
              <w:rPr>
                <w:noProof/>
                <w:webHidden/>
              </w:rPr>
              <w:t>13</w:t>
            </w:r>
            <w:r>
              <w:rPr>
                <w:noProof/>
                <w:webHidden/>
              </w:rPr>
              <w:fldChar w:fldCharType="end"/>
            </w:r>
          </w:hyperlink>
        </w:p>
        <w:p w14:paraId="22ED8BE5" w14:textId="137C7D54" w:rsidR="00441111" w:rsidRDefault="00441111">
          <w:pPr>
            <w:pStyle w:val="TOC2"/>
            <w:rPr>
              <w:rFonts w:eastAsiaTheme="minorEastAsia"/>
              <w:noProof/>
              <w:sz w:val="24"/>
              <w:szCs w:val="24"/>
              <w:lang w:eastAsia="en-GB"/>
            </w:rPr>
          </w:pPr>
          <w:hyperlink w:anchor="_Toc174381102" w:history="1">
            <w:r w:rsidRPr="00A33162">
              <w:rPr>
                <w:rStyle w:val="Hyperlink"/>
                <w:noProof/>
              </w:rPr>
              <w:t>Front End – React</w:t>
            </w:r>
            <w:r>
              <w:rPr>
                <w:noProof/>
                <w:webHidden/>
              </w:rPr>
              <w:tab/>
            </w:r>
            <w:r>
              <w:rPr>
                <w:noProof/>
                <w:webHidden/>
              </w:rPr>
              <w:fldChar w:fldCharType="begin"/>
            </w:r>
            <w:r>
              <w:rPr>
                <w:noProof/>
                <w:webHidden/>
              </w:rPr>
              <w:instrText xml:space="preserve"> PAGEREF _Toc174381102 \h </w:instrText>
            </w:r>
            <w:r>
              <w:rPr>
                <w:noProof/>
                <w:webHidden/>
              </w:rPr>
            </w:r>
            <w:r>
              <w:rPr>
                <w:noProof/>
                <w:webHidden/>
              </w:rPr>
              <w:fldChar w:fldCharType="separate"/>
            </w:r>
            <w:r>
              <w:rPr>
                <w:noProof/>
                <w:webHidden/>
              </w:rPr>
              <w:t>14</w:t>
            </w:r>
            <w:r>
              <w:rPr>
                <w:noProof/>
                <w:webHidden/>
              </w:rPr>
              <w:fldChar w:fldCharType="end"/>
            </w:r>
          </w:hyperlink>
        </w:p>
        <w:p w14:paraId="0E1C8924" w14:textId="09290507" w:rsidR="00441111" w:rsidRDefault="00441111">
          <w:pPr>
            <w:pStyle w:val="TOC3"/>
            <w:tabs>
              <w:tab w:val="right" w:leader="dot" w:pos="10456"/>
            </w:tabs>
            <w:rPr>
              <w:rFonts w:eastAsiaTheme="minorEastAsia"/>
              <w:noProof/>
              <w:sz w:val="24"/>
              <w:szCs w:val="24"/>
              <w:lang w:eastAsia="en-GB"/>
            </w:rPr>
          </w:pPr>
          <w:hyperlink w:anchor="_Toc174381103" w:history="1">
            <w:r w:rsidRPr="00A33162">
              <w:rPr>
                <w:rStyle w:val="Hyperlink"/>
                <w:noProof/>
              </w:rPr>
              <w:t>Top Navigation Bar</w:t>
            </w:r>
            <w:r>
              <w:rPr>
                <w:noProof/>
                <w:webHidden/>
              </w:rPr>
              <w:tab/>
            </w:r>
            <w:r>
              <w:rPr>
                <w:noProof/>
                <w:webHidden/>
              </w:rPr>
              <w:fldChar w:fldCharType="begin"/>
            </w:r>
            <w:r>
              <w:rPr>
                <w:noProof/>
                <w:webHidden/>
              </w:rPr>
              <w:instrText xml:space="preserve"> PAGEREF _Toc174381103 \h </w:instrText>
            </w:r>
            <w:r>
              <w:rPr>
                <w:noProof/>
                <w:webHidden/>
              </w:rPr>
            </w:r>
            <w:r>
              <w:rPr>
                <w:noProof/>
                <w:webHidden/>
              </w:rPr>
              <w:fldChar w:fldCharType="separate"/>
            </w:r>
            <w:r>
              <w:rPr>
                <w:noProof/>
                <w:webHidden/>
              </w:rPr>
              <w:t>14</w:t>
            </w:r>
            <w:r>
              <w:rPr>
                <w:noProof/>
                <w:webHidden/>
              </w:rPr>
              <w:fldChar w:fldCharType="end"/>
            </w:r>
          </w:hyperlink>
        </w:p>
        <w:p w14:paraId="77C5DF59" w14:textId="48740959" w:rsidR="00441111" w:rsidRDefault="00441111">
          <w:pPr>
            <w:pStyle w:val="TOC3"/>
            <w:tabs>
              <w:tab w:val="right" w:leader="dot" w:pos="10456"/>
            </w:tabs>
            <w:rPr>
              <w:rFonts w:eastAsiaTheme="minorEastAsia"/>
              <w:noProof/>
              <w:sz w:val="24"/>
              <w:szCs w:val="24"/>
              <w:lang w:eastAsia="en-GB"/>
            </w:rPr>
          </w:pPr>
          <w:hyperlink w:anchor="_Toc174381104" w:history="1">
            <w:r w:rsidRPr="00A33162">
              <w:rPr>
                <w:rStyle w:val="Hyperlink"/>
                <w:noProof/>
              </w:rPr>
              <w:t>Side Bar Navigation for longer pages</w:t>
            </w:r>
            <w:r>
              <w:rPr>
                <w:noProof/>
                <w:webHidden/>
              </w:rPr>
              <w:tab/>
            </w:r>
            <w:r>
              <w:rPr>
                <w:noProof/>
                <w:webHidden/>
              </w:rPr>
              <w:fldChar w:fldCharType="begin"/>
            </w:r>
            <w:r>
              <w:rPr>
                <w:noProof/>
                <w:webHidden/>
              </w:rPr>
              <w:instrText xml:space="preserve"> PAGEREF _Toc174381104 \h </w:instrText>
            </w:r>
            <w:r>
              <w:rPr>
                <w:noProof/>
                <w:webHidden/>
              </w:rPr>
            </w:r>
            <w:r>
              <w:rPr>
                <w:noProof/>
                <w:webHidden/>
              </w:rPr>
              <w:fldChar w:fldCharType="separate"/>
            </w:r>
            <w:r>
              <w:rPr>
                <w:noProof/>
                <w:webHidden/>
              </w:rPr>
              <w:t>17</w:t>
            </w:r>
            <w:r>
              <w:rPr>
                <w:noProof/>
                <w:webHidden/>
              </w:rPr>
              <w:fldChar w:fldCharType="end"/>
            </w:r>
          </w:hyperlink>
        </w:p>
        <w:p w14:paraId="7D165F27" w14:textId="3292941A" w:rsidR="00441111" w:rsidRDefault="00441111">
          <w:pPr>
            <w:pStyle w:val="TOC3"/>
            <w:tabs>
              <w:tab w:val="right" w:leader="dot" w:pos="10456"/>
            </w:tabs>
            <w:rPr>
              <w:rFonts w:eastAsiaTheme="minorEastAsia"/>
              <w:noProof/>
              <w:sz w:val="24"/>
              <w:szCs w:val="24"/>
              <w:lang w:eastAsia="en-GB"/>
            </w:rPr>
          </w:pPr>
          <w:hyperlink w:anchor="_Toc174381105" w:history="1">
            <w:r w:rsidRPr="00A33162">
              <w:rPr>
                <w:rStyle w:val="Hyperlink"/>
                <w:noProof/>
              </w:rPr>
              <w:t>SQL - Search for Recent Applications</w:t>
            </w:r>
            <w:r>
              <w:rPr>
                <w:noProof/>
                <w:webHidden/>
              </w:rPr>
              <w:tab/>
            </w:r>
            <w:r>
              <w:rPr>
                <w:noProof/>
                <w:webHidden/>
              </w:rPr>
              <w:fldChar w:fldCharType="begin"/>
            </w:r>
            <w:r>
              <w:rPr>
                <w:noProof/>
                <w:webHidden/>
              </w:rPr>
              <w:instrText xml:space="preserve"> PAGEREF _Toc174381105 \h </w:instrText>
            </w:r>
            <w:r>
              <w:rPr>
                <w:noProof/>
                <w:webHidden/>
              </w:rPr>
            </w:r>
            <w:r>
              <w:rPr>
                <w:noProof/>
                <w:webHidden/>
              </w:rPr>
              <w:fldChar w:fldCharType="separate"/>
            </w:r>
            <w:r>
              <w:rPr>
                <w:noProof/>
                <w:webHidden/>
              </w:rPr>
              <w:t>20</w:t>
            </w:r>
            <w:r>
              <w:rPr>
                <w:noProof/>
                <w:webHidden/>
              </w:rPr>
              <w:fldChar w:fldCharType="end"/>
            </w:r>
          </w:hyperlink>
        </w:p>
        <w:p w14:paraId="5E4D44E4" w14:textId="39A0B395" w:rsidR="00441111" w:rsidRDefault="00441111">
          <w:pPr>
            <w:pStyle w:val="TOC3"/>
            <w:tabs>
              <w:tab w:val="right" w:leader="dot" w:pos="10456"/>
            </w:tabs>
            <w:rPr>
              <w:rFonts w:eastAsiaTheme="minorEastAsia"/>
              <w:noProof/>
              <w:sz w:val="24"/>
              <w:szCs w:val="24"/>
              <w:lang w:eastAsia="en-GB"/>
            </w:rPr>
          </w:pPr>
          <w:hyperlink w:anchor="_Toc174381106" w:history="1">
            <w:r w:rsidRPr="00A33162">
              <w:rPr>
                <w:rStyle w:val="Hyperlink"/>
                <w:noProof/>
              </w:rPr>
              <w:t>SQL misuse and Personal Data (PII) Protection</w:t>
            </w:r>
            <w:r>
              <w:rPr>
                <w:noProof/>
                <w:webHidden/>
              </w:rPr>
              <w:tab/>
            </w:r>
            <w:r>
              <w:rPr>
                <w:noProof/>
                <w:webHidden/>
              </w:rPr>
              <w:fldChar w:fldCharType="begin"/>
            </w:r>
            <w:r>
              <w:rPr>
                <w:noProof/>
                <w:webHidden/>
              </w:rPr>
              <w:instrText xml:space="preserve"> PAGEREF _Toc174381106 \h </w:instrText>
            </w:r>
            <w:r>
              <w:rPr>
                <w:noProof/>
                <w:webHidden/>
              </w:rPr>
            </w:r>
            <w:r>
              <w:rPr>
                <w:noProof/>
                <w:webHidden/>
              </w:rPr>
              <w:fldChar w:fldCharType="separate"/>
            </w:r>
            <w:r>
              <w:rPr>
                <w:noProof/>
                <w:webHidden/>
              </w:rPr>
              <w:t>24</w:t>
            </w:r>
            <w:r>
              <w:rPr>
                <w:noProof/>
                <w:webHidden/>
              </w:rPr>
              <w:fldChar w:fldCharType="end"/>
            </w:r>
          </w:hyperlink>
        </w:p>
        <w:p w14:paraId="5558C40E" w14:textId="6D23017C" w:rsidR="00441111" w:rsidRDefault="00441111">
          <w:pPr>
            <w:pStyle w:val="TOC3"/>
            <w:tabs>
              <w:tab w:val="right" w:leader="dot" w:pos="10456"/>
            </w:tabs>
            <w:rPr>
              <w:rFonts w:eastAsiaTheme="minorEastAsia"/>
              <w:noProof/>
              <w:sz w:val="24"/>
              <w:szCs w:val="24"/>
              <w:lang w:eastAsia="en-GB"/>
            </w:rPr>
          </w:pPr>
          <w:hyperlink w:anchor="_Toc174381107" w:history="1">
            <w:r w:rsidRPr="00A33162">
              <w:rPr>
                <w:rStyle w:val="Hyperlink"/>
                <w:noProof/>
              </w:rPr>
              <w:t>Data – Decoding for Business Users</w:t>
            </w:r>
            <w:r>
              <w:rPr>
                <w:noProof/>
                <w:webHidden/>
              </w:rPr>
              <w:tab/>
            </w:r>
            <w:r>
              <w:rPr>
                <w:noProof/>
                <w:webHidden/>
              </w:rPr>
              <w:fldChar w:fldCharType="begin"/>
            </w:r>
            <w:r>
              <w:rPr>
                <w:noProof/>
                <w:webHidden/>
              </w:rPr>
              <w:instrText xml:space="preserve"> PAGEREF _Toc174381107 \h </w:instrText>
            </w:r>
            <w:r>
              <w:rPr>
                <w:noProof/>
                <w:webHidden/>
              </w:rPr>
            </w:r>
            <w:r>
              <w:rPr>
                <w:noProof/>
                <w:webHidden/>
              </w:rPr>
              <w:fldChar w:fldCharType="separate"/>
            </w:r>
            <w:r>
              <w:rPr>
                <w:noProof/>
                <w:webHidden/>
              </w:rPr>
              <w:t>25</w:t>
            </w:r>
            <w:r>
              <w:rPr>
                <w:noProof/>
                <w:webHidden/>
              </w:rPr>
              <w:fldChar w:fldCharType="end"/>
            </w:r>
          </w:hyperlink>
        </w:p>
        <w:p w14:paraId="49663623" w14:textId="0E91D96C" w:rsidR="00441111" w:rsidRDefault="00441111">
          <w:pPr>
            <w:pStyle w:val="TOC3"/>
            <w:tabs>
              <w:tab w:val="right" w:leader="dot" w:pos="10456"/>
            </w:tabs>
            <w:rPr>
              <w:rFonts w:eastAsiaTheme="minorEastAsia"/>
              <w:noProof/>
              <w:sz w:val="24"/>
              <w:szCs w:val="24"/>
              <w:lang w:eastAsia="en-GB"/>
            </w:rPr>
          </w:pPr>
          <w:hyperlink w:anchor="_Toc174381108" w:history="1">
            <w:r w:rsidRPr="00A33162">
              <w:rPr>
                <w:rStyle w:val="Hyperlink"/>
                <w:noProof/>
              </w:rPr>
              <w:t>Environments configuration</w:t>
            </w:r>
            <w:r>
              <w:rPr>
                <w:noProof/>
                <w:webHidden/>
              </w:rPr>
              <w:tab/>
            </w:r>
            <w:r>
              <w:rPr>
                <w:noProof/>
                <w:webHidden/>
              </w:rPr>
              <w:fldChar w:fldCharType="begin"/>
            </w:r>
            <w:r>
              <w:rPr>
                <w:noProof/>
                <w:webHidden/>
              </w:rPr>
              <w:instrText xml:space="preserve"> PAGEREF _Toc174381108 \h </w:instrText>
            </w:r>
            <w:r>
              <w:rPr>
                <w:noProof/>
                <w:webHidden/>
              </w:rPr>
            </w:r>
            <w:r>
              <w:rPr>
                <w:noProof/>
                <w:webHidden/>
              </w:rPr>
              <w:fldChar w:fldCharType="separate"/>
            </w:r>
            <w:r>
              <w:rPr>
                <w:noProof/>
                <w:webHidden/>
              </w:rPr>
              <w:t>35</w:t>
            </w:r>
            <w:r>
              <w:rPr>
                <w:noProof/>
                <w:webHidden/>
              </w:rPr>
              <w:fldChar w:fldCharType="end"/>
            </w:r>
          </w:hyperlink>
        </w:p>
        <w:p w14:paraId="7137A983" w14:textId="2E4177E6" w:rsidR="00441111" w:rsidRDefault="00441111">
          <w:pPr>
            <w:pStyle w:val="TOC1"/>
            <w:tabs>
              <w:tab w:val="right" w:leader="dot" w:pos="10456"/>
            </w:tabs>
            <w:rPr>
              <w:rFonts w:eastAsiaTheme="minorEastAsia"/>
              <w:noProof/>
              <w:sz w:val="24"/>
              <w:szCs w:val="24"/>
              <w:lang w:eastAsia="en-GB"/>
            </w:rPr>
          </w:pPr>
          <w:hyperlink w:anchor="_Toc174381109" w:history="1">
            <w:r w:rsidRPr="00A33162">
              <w:rPr>
                <w:rStyle w:val="Hyperlink"/>
                <w:noProof/>
              </w:rPr>
              <w:t>Final Tech Stack</w:t>
            </w:r>
            <w:r>
              <w:rPr>
                <w:noProof/>
                <w:webHidden/>
              </w:rPr>
              <w:tab/>
            </w:r>
            <w:r>
              <w:rPr>
                <w:noProof/>
                <w:webHidden/>
              </w:rPr>
              <w:fldChar w:fldCharType="begin"/>
            </w:r>
            <w:r>
              <w:rPr>
                <w:noProof/>
                <w:webHidden/>
              </w:rPr>
              <w:instrText xml:space="preserve"> PAGEREF _Toc174381109 \h </w:instrText>
            </w:r>
            <w:r>
              <w:rPr>
                <w:noProof/>
                <w:webHidden/>
              </w:rPr>
            </w:r>
            <w:r>
              <w:rPr>
                <w:noProof/>
                <w:webHidden/>
              </w:rPr>
              <w:fldChar w:fldCharType="separate"/>
            </w:r>
            <w:r>
              <w:rPr>
                <w:noProof/>
                <w:webHidden/>
              </w:rPr>
              <w:t>37</w:t>
            </w:r>
            <w:r>
              <w:rPr>
                <w:noProof/>
                <w:webHidden/>
              </w:rPr>
              <w:fldChar w:fldCharType="end"/>
            </w:r>
          </w:hyperlink>
        </w:p>
        <w:p w14:paraId="7F6F0DC2" w14:textId="680BC7BF" w:rsidR="00441111" w:rsidRDefault="00441111">
          <w:pPr>
            <w:pStyle w:val="TOC1"/>
            <w:tabs>
              <w:tab w:val="right" w:leader="dot" w:pos="10456"/>
            </w:tabs>
            <w:rPr>
              <w:rFonts w:eastAsiaTheme="minorEastAsia"/>
              <w:noProof/>
              <w:sz w:val="24"/>
              <w:szCs w:val="24"/>
              <w:lang w:eastAsia="en-GB"/>
            </w:rPr>
          </w:pPr>
          <w:hyperlink w:anchor="_Toc174381110" w:history="1">
            <w:r w:rsidRPr="00A33162">
              <w:rPr>
                <w:rStyle w:val="Hyperlink"/>
                <w:noProof/>
              </w:rPr>
              <w:t>Feedback - Review with Employer</w:t>
            </w:r>
            <w:r>
              <w:rPr>
                <w:noProof/>
                <w:webHidden/>
              </w:rPr>
              <w:tab/>
            </w:r>
            <w:r>
              <w:rPr>
                <w:noProof/>
                <w:webHidden/>
              </w:rPr>
              <w:fldChar w:fldCharType="begin"/>
            </w:r>
            <w:r>
              <w:rPr>
                <w:noProof/>
                <w:webHidden/>
              </w:rPr>
              <w:instrText xml:space="preserve"> PAGEREF _Toc174381110 \h </w:instrText>
            </w:r>
            <w:r>
              <w:rPr>
                <w:noProof/>
                <w:webHidden/>
              </w:rPr>
            </w:r>
            <w:r>
              <w:rPr>
                <w:noProof/>
                <w:webHidden/>
              </w:rPr>
              <w:fldChar w:fldCharType="separate"/>
            </w:r>
            <w:r>
              <w:rPr>
                <w:noProof/>
                <w:webHidden/>
              </w:rPr>
              <w:t>38</w:t>
            </w:r>
            <w:r>
              <w:rPr>
                <w:noProof/>
                <w:webHidden/>
              </w:rPr>
              <w:fldChar w:fldCharType="end"/>
            </w:r>
          </w:hyperlink>
        </w:p>
        <w:p w14:paraId="626FBF64" w14:textId="1E47E00D" w:rsidR="00441111" w:rsidRDefault="00441111">
          <w:pPr>
            <w:pStyle w:val="TOC1"/>
            <w:tabs>
              <w:tab w:val="right" w:leader="dot" w:pos="10456"/>
            </w:tabs>
            <w:rPr>
              <w:rFonts w:eastAsiaTheme="minorEastAsia"/>
              <w:noProof/>
              <w:sz w:val="24"/>
              <w:szCs w:val="24"/>
              <w:lang w:eastAsia="en-GB"/>
            </w:rPr>
          </w:pPr>
          <w:hyperlink w:anchor="_Toc174381111" w:history="1">
            <w:r w:rsidRPr="00A33162">
              <w:rPr>
                <w:rStyle w:val="Hyperlink"/>
                <w:noProof/>
              </w:rPr>
              <w:t>Final Application Pages</w:t>
            </w:r>
            <w:r>
              <w:rPr>
                <w:noProof/>
                <w:webHidden/>
              </w:rPr>
              <w:tab/>
            </w:r>
            <w:r>
              <w:rPr>
                <w:noProof/>
                <w:webHidden/>
              </w:rPr>
              <w:fldChar w:fldCharType="begin"/>
            </w:r>
            <w:r>
              <w:rPr>
                <w:noProof/>
                <w:webHidden/>
              </w:rPr>
              <w:instrText xml:space="preserve"> PAGEREF _Toc174381111 \h </w:instrText>
            </w:r>
            <w:r>
              <w:rPr>
                <w:noProof/>
                <w:webHidden/>
              </w:rPr>
            </w:r>
            <w:r>
              <w:rPr>
                <w:noProof/>
                <w:webHidden/>
              </w:rPr>
              <w:fldChar w:fldCharType="separate"/>
            </w:r>
            <w:r>
              <w:rPr>
                <w:noProof/>
                <w:webHidden/>
              </w:rPr>
              <w:t>39</w:t>
            </w:r>
            <w:r>
              <w:rPr>
                <w:noProof/>
                <w:webHidden/>
              </w:rPr>
              <w:fldChar w:fldCharType="end"/>
            </w:r>
          </w:hyperlink>
        </w:p>
        <w:p w14:paraId="740E392A" w14:textId="6D00CF31" w:rsidR="00441111" w:rsidRDefault="00441111">
          <w:pPr>
            <w:pStyle w:val="TOC2"/>
            <w:rPr>
              <w:rFonts w:eastAsiaTheme="minorEastAsia"/>
              <w:noProof/>
              <w:sz w:val="24"/>
              <w:szCs w:val="24"/>
              <w:lang w:eastAsia="en-GB"/>
            </w:rPr>
          </w:pPr>
          <w:hyperlink w:anchor="_Toc174381112" w:history="1">
            <w:r w:rsidRPr="00A33162">
              <w:rPr>
                <w:rStyle w:val="Hyperlink"/>
                <w:noProof/>
              </w:rPr>
              <w:t>Home.jsx</w:t>
            </w:r>
            <w:r>
              <w:rPr>
                <w:noProof/>
                <w:webHidden/>
              </w:rPr>
              <w:tab/>
            </w:r>
            <w:r>
              <w:rPr>
                <w:noProof/>
                <w:webHidden/>
              </w:rPr>
              <w:fldChar w:fldCharType="begin"/>
            </w:r>
            <w:r>
              <w:rPr>
                <w:noProof/>
                <w:webHidden/>
              </w:rPr>
              <w:instrText xml:space="preserve"> PAGEREF _Toc174381112 \h </w:instrText>
            </w:r>
            <w:r>
              <w:rPr>
                <w:noProof/>
                <w:webHidden/>
              </w:rPr>
            </w:r>
            <w:r>
              <w:rPr>
                <w:noProof/>
                <w:webHidden/>
              </w:rPr>
              <w:fldChar w:fldCharType="separate"/>
            </w:r>
            <w:r>
              <w:rPr>
                <w:noProof/>
                <w:webHidden/>
              </w:rPr>
              <w:t>39</w:t>
            </w:r>
            <w:r>
              <w:rPr>
                <w:noProof/>
                <w:webHidden/>
              </w:rPr>
              <w:fldChar w:fldCharType="end"/>
            </w:r>
          </w:hyperlink>
        </w:p>
        <w:p w14:paraId="60B3F84B" w14:textId="2BFEFC2C" w:rsidR="00441111" w:rsidRDefault="00441111">
          <w:pPr>
            <w:pStyle w:val="TOC2"/>
            <w:rPr>
              <w:rFonts w:eastAsiaTheme="minorEastAsia"/>
              <w:noProof/>
              <w:sz w:val="24"/>
              <w:szCs w:val="24"/>
              <w:lang w:eastAsia="en-GB"/>
            </w:rPr>
          </w:pPr>
          <w:hyperlink w:anchor="_Toc174381113" w:history="1">
            <w:r w:rsidRPr="00A33162">
              <w:rPr>
                <w:rStyle w:val="Hyperlink"/>
                <w:noProof/>
              </w:rPr>
              <w:t>SummaryData.jsx</w:t>
            </w:r>
            <w:r>
              <w:rPr>
                <w:noProof/>
                <w:webHidden/>
              </w:rPr>
              <w:tab/>
            </w:r>
            <w:r>
              <w:rPr>
                <w:noProof/>
                <w:webHidden/>
              </w:rPr>
              <w:fldChar w:fldCharType="begin"/>
            </w:r>
            <w:r>
              <w:rPr>
                <w:noProof/>
                <w:webHidden/>
              </w:rPr>
              <w:instrText xml:space="preserve"> PAGEREF _Toc174381113 \h </w:instrText>
            </w:r>
            <w:r>
              <w:rPr>
                <w:noProof/>
                <w:webHidden/>
              </w:rPr>
            </w:r>
            <w:r>
              <w:rPr>
                <w:noProof/>
                <w:webHidden/>
              </w:rPr>
              <w:fldChar w:fldCharType="separate"/>
            </w:r>
            <w:r>
              <w:rPr>
                <w:noProof/>
                <w:webHidden/>
              </w:rPr>
              <w:t>39</w:t>
            </w:r>
            <w:r>
              <w:rPr>
                <w:noProof/>
                <w:webHidden/>
              </w:rPr>
              <w:fldChar w:fldCharType="end"/>
            </w:r>
          </w:hyperlink>
        </w:p>
        <w:p w14:paraId="73492EC8" w14:textId="049B4AF1" w:rsidR="00441111" w:rsidRDefault="00441111">
          <w:pPr>
            <w:pStyle w:val="TOC2"/>
            <w:rPr>
              <w:rFonts w:eastAsiaTheme="minorEastAsia"/>
              <w:noProof/>
              <w:sz w:val="24"/>
              <w:szCs w:val="24"/>
              <w:lang w:eastAsia="en-GB"/>
            </w:rPr>
          </w:pPr>
          <w:hyperlink w:anchor="_Toc174381114" w:history="1">
            <w:r w:rsidRPr="00A33162">
              <w:rPr>
                <w:rStyle w:val="Hyperlink"/>
                <w:noProof/>
              </w:rPr>
              <w:t>PremiumValue.jsx</w:t>
            </w:r>
            <w:r>
              <w:rPr>
                <w:noProof/>
                <w:webHidden/>
              </w:rPr>
              <w:tab/>
            </w:r>
            <w:r>
              <w:rPr>
                <w:noProof/>
                <w:webHidden/>
              </w:rPr>
              <w:fldChar w:fldCharType="begin"/>
            </w:r>
            <w:r>
              <w:rPr>
                <w:noProof/>
                <w:webHidden/>
              </w:rPr>
              <w:instrText xml:space="preserve"> PAGEREF _Toc174381114 \h </w:instrText>
            </w:r>
            <w:r>
              <w:rPr>
                <w:noProof/>
                <w:webHidden/>
              </w:rPr>
            </w:r>
            <w:r>
              <w:rPr>
                <w:noProof/>
                <w:webHidden/>
              </w:rPr>
              <w:fldChar w:fldCharType="separate"/>
            </w:r>
            <w:r>
              <w:rPr>
                <w:noProof/>
                <w:webHidden/>
              </w:rPr>
              <w:t>40</w:t>
            </w:r>
            <w:r>
              <w:rPr>
                <w:noProof/>
                <w:webHidden/>
              </w:rPr>
              <w:fldChar w:fldCharType="end"/>
            </w:r>
          </w:hyperlink>
        </w:p>
        <w:p w14:paraId="5994B12E" w14:textId="64DF403A" w:rsidR="00441111" w:rsidRDefault="00441111">
          <w:pPr>
            <w:pStyle w:val="TOC2"/>
            <w:rPr>
              <w:rFonts w:eastAsiaTheme="minorEastAsia"/>
              <w:noProof/>
              <w:sz w:val="24"/>
              <w:szCs w:val="24"/>
              <w:lang w:eastAsia="en-GB"/>
            </w:rPr>
          </w:pPr>
          <w:hyperlink w:anchor="_Toc174381115" w:history="1">
            <w:r w:rsidRPr="00A33162">
              <w:rPr>
                <w:rStyle w:val="Hyperlink"/>
                <w:noProof/>
              </w:rPr>
              <w:t>RawData.jsx</w:t>
            </w:r>
            <w:r>
              <w:rPr>
                <w:noProof/>
                <w:webHidden/>
              </w:rPr>
              <w:tab/>
            </w:r>
            <w:r>
              <w:rPr>
                <w:noProof/>
                <w:webHidden/>
              </w:rPr>
              <w:fldChar w:fldCharType="begin"/>
            </w:r>
            <w:r>
              <w:rPr>
                <w:noProof/>
                <w:webHidden/>
              </w:rPr>
              <w:instrText xml:space="preserve"> PAGEREF _Toc174381115 \h </w:instrText>
            </w:r>
            <w:r>
              <w:rPr>
                <w:noProof/>
                <w:webHidden/>
              </w:rPr>
            </w:r>
            <w:r>
              <w:rPr>
                <w:noProof/>
                <w:webHidden/>
              </w:rPr>
              <w:fldChar w:fldCharType="separate"/>
            </w:r>
            <w:r>
              <w:rPr>
                <w:noProof/>
                <w:webHidden/>
              </w:rPr>
              <w:t>40</w:t>
            </w:r>
            <w:r>
              <w:rPr>
                <w:noProof/>
                <w:webHidden/>
              </w:rPr>
              <w:fldChar w:fldCharType="end"/>
            </w:r>
          </w:hyperlink>
        </w:p>
        <w:p w14:paraId="385E1BBC" w14:textId="7F506512" w:rsidR="00441111" w:rsidRDefault="00441111">
          <w:pPr>
            <w:pStyle w:val="TOC1"/>
            <w:tabs>
              <w:tab w:val="right" w:leader="dot" w:pos="10456"/>
            </w:tabs>
            <w:rPr>
              <w:rFonts w:eastAsiaTheme="minorEastAsia"/>
              <w:noProof/>
              <w:sz w:val="24"/>
              <w:szCs w:val="24"/>
              <w:lang w:eastAsia="en-GB"/>
            </w:rPr>
          </w:pPr>
          <w:hyperlink w:anchor="_Toc174381116" w:history="1">
            <w:r w:rsidRPr="00A33162">
              <w:rPr>
                <w:rStyle w:val="Hyperlink"/>
                <w:rFonts w:cstheme="minorHAnsi"/>
                <w:noProof/>
              </w:rPr>
              <w:t>Conclusions</w:t>
            </w:r>
            <w:r>
              <w:rPr>
                <w:noProof/>
                <w:webHidden/>
              </w:rPr>
              <w:tab/>
            </w:r>
            <w:r>
              <w:rPr>
                <w:noProof/>
                <w:webHidden/>
              </w:rPr>
              <w:fldChar w:fldCharType="begin"/>
            </w:r>
            <w:r>
              <w:rPr>
                <w:noProof/>
                <w:webHidden/>
              </w:rPr>
              <w:instrText xml:space="preserve"> PAGEREF _Toc174381116 \h </w:instrText>
            </w:r>
            <w:r>
              <w:rPr>
                <w:noProof/>
                <w:webHidden/>
              </w:rPr>
            </w:r>
            <w:r>
              <w:rPr>
                <w:noProof/>
                <w:webHidden/>
              </w:rPr>
              <w:fldChar w:fldCharType="separate"/>
            </w:r>
            <w:r>
              <w:rPr>
                <w:noProof/>
                <w:webHidden/>
              </w:rPr>
              <w:t>41</w:t>
            </w:r>
            <w:r>
              <w:rPr>
                <w:noProof/>
                <w:webHidden/>
              </w:rPr>
              <w:fldChar w:fldCharType="end"/>
            </w:r>
          </w:hyperlink>
        </w:p>
        <w:p w14:paraId="0D5AD5F7" w14:textId="2E6C4B07" w:rsidR="00441111" w:rsidRDefault="00441111">
          <w:pPr>
            <w:pStyle w:val="TOC2"/>
            <w:rPr>
              <w:rFonts w:eastAsiaTheme="minorEastAsia"/>
              <w:noProof/>
              <w:sz w:val="24"/>
              <w:szCs w:val="24"/>
              <w:lang w:eastAsia="en-GB"/>
            </w:rPr>
          </w:pPr>
          <w:hyperlink w:anchor="_Toc174381117" w:history="1">
            <w:r w:rsidRPr="00A33162">
              <w:rPr>
                <w:rStyle w:val="Hyperlink"/>
                <w:rFonts w:cstheme="minorHAnsi"/>
                <w:noProof/>
              </w:rPr>
              <w:t>Project Outcome</w:t>
            </w:r>
            <w:r>
              <w:rPr>
                <w:noProof/>
                <w:webHidden/>
              </w:rPr>
              <w:tab/>
            </w:r>
            <w:r>
              <w:rPr>
                <w:noProof/>
                <w:webHidden/>
              </w:rPr>
              <w:fldChar w:fldCharType="begin"/>
            </w:r>
            <w:r>
              <w:rPr>
                <w:noProof/>
                <w:webHidden/>
              </w:rPr>
              <w:instrText xml:space="preserve"> PAGEREF _Toc174381117 \h </w:instrText>
            </w:r>
            <w:r>
              <w:rPr>
                <w:noProof/>
                <w:webHidden/>
              </w:rPr>
            </w:r>
            <w:r>
              <w:rPr>
                <w:noProof/>
                <w:webHidden/>
              </w:rPr>
              <w:fldChar w:fldCharType="separate"/>
            </w:r>
            <w:r>
              <w:rPr>
                <w:noProof/>
                <w:webHidden/>
              </w:rPr>
              <w:t>41</w:t>
            </w:r>
            <w:r>
              <w:rPr>
                <w:noProof/>
                <w:webHidden/>
              </w:rPr>
              <w:fldChar w:fldCharType="end"/>
            </w:r>
          </w:hyperlink>
        </w:p>
        <w:p w14:paraId="70CF0FF6" w14:textId="668A3C3E" w:rsidR="00441111" w:rsidRDefault="00441111">
          <w:pPr>
            <w:pStyle w:val="TOC2"/>
            <w:rPr>
              <w:rFonts w:eastAsiaTheme="minorEastAsia"/>
              <w:noProof/>
              <w:sz w:val="24"/>
              <w:szCs w:val="24"/>
              <w:lang w:eastAsia="en-GB"/>
            </w:rPr>
          </w:pPr>
          <w:hyperlink w:anchor="_Toc174381118" w:history="1">
            <w:r w:rsidRPr="00A33162">
              <w:rPr>
                <w:rStyle w:val="Hyperlink"/>
                <w:rFonts w:cstheme="minorHAnsi"/>
                <w:noProof/>
              </w:rPr>
              <w:t>Future Additions</w:t>
            </w:r>
            <w:r>
              <w:rPr>
                <w:noProof/>
                <w:webHidden/>
              </w:rPr>
              <w:tab/>
            </w:r>
            <w:r>
              <w:rPr>
                <w:noProof/>
                <w:webHidden/>
              </w:rPr>
              <w:fldChar w:fldCharType="begin"/>
            </w:r>
            <w:r>
              <w:rPr>
                <w:noProof/>
                <w:webHidden/>
              </w:rPr>
              <w:instrText xml:space="preserve"> PAGEREF _Toc174381118 \h </w:instrText>
            </w:r>
            <w:r>
              <w:rPr>
                <w:noProof/>
                <w:webHidden/>
              </w:rPr>
            </w:r>
            <w:r>
              <w:rPr>
                <w:noProof/>
                <w:webHidden/>
              </w:rPr>
              <w:fldChar w:fldCharType="separate"/>
            </w:r>
            <w:r>
              <w:rPr>
                <w:noProof/>
                <w:webHidden/>
              </w:rPr>
              <w:t>41</w:t>
            </w:r>
            <w:r>
              <w:rPr>
                <w:noProof/>
                <w:webHidden/>
              </w:rPr>
              <w:fldChar w:fldCharType="end"/>
            </w:r>
          </w:hyperlink>
        </w:p>
        <w:p w14:paraId="52A44927" w14:textId="721CDB0B" w:rsidR="00441111" w:rsidRDefault="00441111">
          <w:pPr>
            <w:pStyle w:val="TOC1"/>
            <w:tabs>
              <w:tab w:val="right" w:leader="dot" w:pos="10456"/>
            </w:tabs>
            <w:rPr>
              <w:rFonts w:eastAsiaTheme="minorEastAsia"/>
              <w:noProof/>
              <w:sz w:val="24"/>
              <w:szCs w:val="24"/>
              <w:lang w:eastAsia="en-GB"/>
            </w:rPr>
          </w:pPr>
          <w:hyperlink w:anchor="_Toc174381119" w:history="1">
            <w:r w:rsidRPr="00A33162">
              <w:rPr>
                <w:rStyle w:val="Hyperlink"/>
                <w:rFonts w:cstheme="minorHAnsi"/>
                <w:noProof/>
              </w:rPr>
              <w:t>References</w:t>
            </w:r>
            <w:r>
              <w:rPr>
                <w:noProof/>
                <w:webHidden/>
              </w:rPr>
              <w:tab/>
            </w:r>
            <w:r>
              <w:rPr>
                <w:noProof/>
                <w:webHidden/>
              </w:rPr>
              <w:fldChar w:fldCharType="begin"/>
            </w:r>
            <w:r>
              <w:rPr>
                <w:noProof/>
                <w:webHidden/>
              </w:rPr>
              <w:instrText xml:space="preserve"> PAGEREF _Toc174381119 \h </w:instrText>
            </w:r>
            <w:r>
              <w:rPr>
                <w:noProof/>
                <w:webHidden/>
              </w:rPr>
            </w:r>
            <w:r>
              <w:rPr>
                <w:noProof/>
                <w:webHidden/>
              </w:rPr>
              <w:fldChar w:fldCharType="separate"/>
            </w:r>
            <w:r>
              <w:rPr>
                <w:noProof/>
                <w:webHidden/>
              </w:rPr>
              <w:t>42</w:t>
            </w:r>
            <w:r>
              <w:rPr>
                <w:noProof/>
                <w:webHidden/>
              </w:rPr>
              <w:fldChar w:fldCharType="end"/>
            </w:r>
          </w:hyperlink>
        </w:p>
        <w:p w14:paraId="03972F85" w14:textId="3D16006F" w:rsidR="00441111" w:rsidRDefault="00441111">
          <w:pPr>
            <w:pStyle w:val="TOC1"/>
            <w:tabs>
              <w:tab w:val="right" w:leader="dot" w:pos="10456"/>
            </w:tabs>
            <w:rPr>
              <w:rFonts w:eastAsiaTheme="minorEastAsia"/>
              <w:noProof/>
              <w:sz w:val="24"/>
              <w:szCs w:val="24"/>
              <w:lang w:eastAsia="en-GB"/>
            </w:rPr>
          </w:pPr>
          <w:hyperlink w:anchor="_Toc174381120" w:history="1">
            <w:r w:rsidRPr="00A33162">
              <w:rPr>
                <w:rStyle w:val="Hyperlink"/>
                <w:noProof/>
              </w:rPr>
              <w:t>Appendix</w:t>
            </w:r>
            <w:r>
              <w:rPr>
                <w:noProof/>
                <w:webHidden/>
              </w:rPr>
              <w:tab/>
            </w:r>
            <w:r>
              <w:rPr>
                <w:noProof/>
                <w:webHidden/>
              </w:rPr>
              <w:fldChar w:fldCharType="begin"/>
            </w:r>
            <w:r>
              <w:rPr>
                <w:noProof/>
                <w:webHidden/>
              </w:rPr>
              <w:instrText xml:space="preserve"> PAGEREF _Toc174381120 \h </w:instrText>
            </w:r>
            <w:r>
              <w:rPr>
                <w:noProof/>
                <w:webHidden/>
              </w:rPr>
            </w:r>
            <w:r>
              <w:rPr>
                <w:noProof/>
                <w:webHidden/>
              </w:rPr>
              <w:fldChar w:fldCharType="separate"/>
            </w:r>
            <w:r>
              <w:rPr>
                <w:noProof/>
                <w:webHidden/>
              </w:rPr>
              <w:t>44</w:t>
            </w:r>
            <w:r>
              <w:rPr>
                <w:noProof/>
                <w:webHidden/>
              </w:rPr>
              <w:fldChar w:fldCharType="end"/>
            </w:r>
          </w:hyperlink>
        </w:p>
        <w:p w14:paraId="5A06A654" w14:textId="47CC4D17" w:rsidR="00441111" w:rsidRDefault="00441111">
          <w:pPr>
            <w:pStyle w:val="TOC2"/>
            <w:rPr>
              <w:rFonts w:eastAsiaTheme="minorEastAsia"/>
              <w:noProof/>
              <w:sz w:val="24"/>
              <w:szCs w:val="24"/>
              <w:lang w:eastAsia="en-GB"/>
            </w:rPr>
          </w:pPr>
          <w:hyperlink w:anchor="_Toc174381121" w:history="1">
            <w:r w:rsidRPr="00A33162">
              <w:rPr>
                <w:rStyle w:val="Hyperlink"/>
                <w:noProof/>
              </w:rPr>
              <w:t>Initial Backend attempt, with React &amp; Node.JS using concurrently</w:t>
            </w:r>
            <w:r>
              <w:rPr>
                <w:noProof/>
                <w:webHidden/>
              </w:rPr>
              <w:tab/>
            </w:r>
            <w:r>
              <w:rPr>
                <w:noProof/>
                <w:webHidden/>
              </w:rPr>
              <w:fldChar w:fldCharType="begin"/>
            </w:r>
            <w:r>
              <w:rPr>
                <w:noProof/>
                <w:webHidden/>
              </w:rPr>
              <w:instrText xml:space="preserve"> PAGEREF _Toc174381121 \h </w:instrText>
            </w:r>
            <w:r>
              <w:rPr>
                <w:noProof/>
                <w:webHidden/>
              </w:rPr>
            </w:r>
            <w:r>
              <w:rPr>
                <w:noProof/>
                <w:webHidden/>
              </w:rPr>
              <w:fldChar w:fldCharType="separate"/>
            </w:r>
            <w:r>
              <w:rPr>
                <w:noProof/>
                <w:webHidden/>
              </w:rPr>
              <w:t>44</w:t>
            </w:r>
            <w:r>
              <w:rPr>
                <w:noProof/>
                <w:webHidden/>
              </w:rPr>
              <w:fldChar w:fldCharType="end"/>
            </w:r>
          </w:hyperlink>
        </w:p>
        <w:p w14:paraId="4C27DA61" w14:textId="0B194C55" w:rsidR="00441111" w:rsidRDefault="00441111">
          <w:pPr>
            <w:pStyle w:val="TOC2"/>
            <w:rPr>
              <w:rFonts w:eastAsiaTheme="minorEastAsia"/>
              <w:noProof/>
              <w:sz w:val="24"/>
              <w:szCs w:val="24"/>
              <w:lang w:eastAsia="en-GB"/>
            </w:rPr>
          </w:pPr>
          <w:hyperlink w:anchor="_Toc174381122" w:history="1">
            <w:r w:rsidRPr="00A33162">
              <w:rPr>
                <w:rStyle w:val="Hyperlink"/>
                <w:noProof/>
              </w:rPr>
              <w:t>Hosting in Azure Static Web App</w:t>
            </w:r>
            <w:r>
              <w:rPr>
                <w:noProof/>
                <w:webHidden/>
              </w:rPr>
              <w:tab/>
            </w:r>
            <w:r>
              <w:rPr>
                <w:noProof/>
                <w:webHidden/>
              </w:rPr>
              <w:fldChar w:fldCharType="begin"/>
            </w:r>
            <w:r>
              <w:rPr>
                <w:noProof/>
                <w:webHidden/>
              </w:rPr>
              <w:instrText xml:space="preserve"> PAGEREF _Toc174381122 \h </w:instrText>
            </w:r>
            <w:r>
              <w:rPr>
                <w:noProof/>
                <w:webHidden/>
              </w:rPr>
            </w:r>
            <w:r>
              <w:rPr>
                <w:noProof/>
                <w:webHidden/>
              </w:rPr>
              <w:fldChar w:fldCharType="separate"/>
            </w:r>
            <w:r>
              <w:rPr>
                <w:noProof/>
                <w:webHidden/>
              </w:rPr>
              <w:t>45</w:t>
            </w:r>
            <w:r>
              <w:rPr>
                <w:noProof/>
                <w:webHidden/>
              </w:rPr>
              <w:fldChar w:fldCharType="end"/>
            </w:r>
          </w:hyperlink>
        </w:p>
        <w:p w14:paraId="2FF18A5D" w14:textId="1419A46A" w:rsidR="00441111" w:rsidRDefault="00441111">
          <w:pPr>
            <w:pStyle w:val="TOC3"/>
            <w:tabs>
              <w:tab w:val="right" w:leader="dot" w:pos="10456"/>
            </w:tabs>
            <w:rPr>
              <w:rFonts w:eastAsiaTheme="minorEastAsia"/>
              <w:noProof/>
              <w:sz w:val="24"/>
              <w:szCs w:val="24"/>
              <w:lang w:eastAsia="en-GB"/>
            </w:rPr>
          </w:pPr>
          <w:hyperlink w:anchor="_Toc174381123" w:history="1">
            <w:r w:rsidRPr="00A33162">
              <w:rPr>
                <w:rStyle w:val="Hyperlink"/>
                <w:noProof/>
              </w:rPr>
              <w:t>Confirming access</w:t>
            </w:r>
            <w:r>
              <w:rPr>
                <w:noProof/>
                <w:webHidden/>
              </w:rPr>
              <w:tab/>
            </w:r>
            <w:r>
              <w:rPr>
                <w:noProof/>
                <w:webHidden/>
              </w:rPr>
              <w:fldChar w:fldCharType="begin"/>
            </w:r>
            <w:r>
              <w:rPr>
                <w:noProof/>
                <w:webHidden/>
              </w:rPr>
              <w:instrText xml:space="preserve"> PAGEREF _Toc174381123 \h </w:instrText>
            </w:r>
            <w:r>
              <w:rPr>
                <w:noProof/>
                <w:webHidden/>
              </w:rPr>
            </w:r>
            <w:r>
              <w:rPr>
                <w:noProof/>
                <w:webHidden/>
              </w:rPr>
              <w:fldChar w:fldCharType="separate"/>
            </w:r>
            <w:r>
              <w:rPr>
                <w:noProof/>
                <w:webHidden/>
              </w:rPr>
              <w:t>48</w:t>
            </w:r>
            <w:r>
              <w:rPr>
                <w:noProof/>
                <w:webHidden/>
              </w:rPr>
              <w:fldChar w:fldCharType="end"/>
            </w:r>
          </w:hyperlink>
        </w:p>
        <w:p w14:paraId="1CF862DA" w14:textId="6055E46E" w:rsidR="007C4D41" w:rsidRPr="002B7EBF" w:rsidRDefault="007C4D41">
          <w:pPr>
            <w:rPr>
              <w:rFonts w:cstheme="minorHAnsi"/>
            </w:rPr>
          </w:pPr>
          <w:r w:rsidRPr="002B7EBF">
            <w:rPr>
              <w:rFonts w:cstheme="minorHAnsi"/>
              <w:b/>
              <w:bCs/>
              <w:noProof/>
            </w:rPr>
            <w:fldChar w:fldCharType="end"/>
          </w:r>
        </w:p>
      </w:sdtContent>
    </w:sdt>
    <w:p w14:paraId="3E1D837C" w14:textId="77777777" w:rsidR="00D63B2E" w:rsidRDefault="00D63B2E">
      <w:pPr>
        <w:rPr>
          <w:rFonts w:cstheme="minorHAnsi"/>
        </w:rPr>
      </w:pPr>
      <w:r>
        <w:rPr>
          <w:rFonts w:cstheme="minorHAnsi"/>
        </w:rPr>
        <w:br w:type="page"/>
      </w:r>
    </w:p>
    <w:p w14:paraId="60716EF2" w14:textId="77777777" w:rsidR="00D63B2E" w:rsidRDefault="00D63B2E" w:rsidP="00D63B2E">
      <w:pPr>
        <w:pStyle w:val="Heading1"/>
      </w:pPr>
      <w:bookmarkStart w:id="0" w:name="_Toc174381087"/>
      <w:r>
        <w:lastRenderedPageBreak/>
        <w:t>Table of Figures</w:t>
      </w:r>
      <w:bookmarkEnd w:id="0"/>
    </w:p>
    <w:p w14:paraId="0141AC02" w14:textId="6F100205" w:rsidR="00441111" w:rsidRDefault="00426EAA">
      <w:pPr>
        <w:pStyle w:val="TableofFigures"/>
        <w:tabs>
          <w:tab w:val="right" w:leader="dot" w:pos="10456"/>
        </w:tabs>
        <w:rPr>
          <w:rFonts w:eastAsiaTheme="minorEastAsia"/>
          <w:noProof/>
          <w:sz w:val="24"/>
          <w:szCs w:val="24"/>
          <w:lang w:eastAsia="en-GB"/>
        </w:rPr>
      </w:pPr>
      <w:r>
        <w:fldChar w:fldCharType="begin"/>
      </w:r>
      <w:r>
        <w:instrText xml:space="preserve"> TOC \h \z \c "Figure" </w:instrText>
      </w:r>
      <w:r>
        <w:fldChar w:fldCharType="separate"/>
      </w:r>
      <w:hyperlink w:anchor="_Toc174381124" w:history="1">
        <w:r w:rsidR="00441111" w:rsidRPr="007E7A4E">
          <w:rPr>
            <w:rStyle w:val="Hyperlink"/>
            <w:noProof/>
          </w:rPr>
          <w:t>Figure 1- Requesting screenshots of a similar existing product from a colleague</w:t>
        </w:r>
        <w:r w:rsidR="00441111">
          <w:rPr>
            <w:noProof/>
            <w:webHidden/>
          </w:rPr>
          <w:tab/>
        </w:r>
        <w:r w:rsidR="00441111">
          <w:rPr>
            <w:noProof/>
            <w:webHidden/>
          </w:rPr>
          <w:fldChar w:fldCharType="begin"/>
        </w:r>
        <w:r w:rsidR="00441111">
          <w:rPr>
            <w:noProof/>
            <w:webHidden/>
          </w:rPr>
          <w:instrText xml:space="preserve"> PAGEREF _Toc174381124 \h </w:instrText>
        </w:r>
        <w:r w:rsidR="00441111">
          <w:rPr>
            <w:noProof/>
            <w:webHidden/>
          </w:rPr>
        </w:r>
        <w:r w:rsidR="00441111">
          <w:rPr>
            <w:noProof/>
            <w:webHidden/>
          </w:rPr>
          <w:fldChar w:fldCharType="separate"/>
        </w:r>
        <w:r w:rsidR="00441111">
          <w:rPr>
            <w:noProof/>
            <w:webHidden/>
          </w:rPr>
          <w:t>7</w:t>
        </w:r>
        <w:r w:rsidR="00441111">
          <w:rPr>
            <w:noProof/>
            <w:webHidden/>
          </w:rPr>
          <w:fldChar w:fldCharType="end"/>
        </w:r>
      </w:hyperlink>
    </w:p>
    <w:p w14:paraId="4F70808C" w14:textId="2DB8ED63" w:rsidR="00441111" w:rsidRDefault="00441111">
      <w:pPr>
        <w:pStyle w:val="TableofFigures"/>
        <w:tabs>
          <w:tab w:val="right" w:leader="dot" w:pos="10456"/>
        </w:tabs>
        <w:rPr>
          <w:rFonts w:eastAsiaTheme="minorEastAsia"/>
          <w:noProof/>
          <w:sz w:val="24"/>
          <w:szCs w:val="24"/>
          <w:lang w:eastAsia="en-GB"/>
        </w:rPr>
      </w:pPr>
      <w:hyperlink w:anchor="_Toc174381125" w:history="1">
        <w:r w:rsidRPr="007E7A4E">
          <w:rPr>
            <w:rStyle w:val="Hyperlink"/>
            <w:noProof/>
          </w:rPr>
          <w:t>Figure 2- Initial draft Wireframe drawn on Whiteboard</w:t>
        </w:r>
        <w:r>
          <w:rPr>
            <w:noProof/>
            <w:webHidden/>
          </w:rPr>
          <w:tab/>
        </w:r>
        <w:r>
          <w:rPr>
            <w:noProof/>
            <w:webHidden/>
          </w:rPr>
          <w:fldChar w:fldCharType="begin"/>
        </w:r>
        <w:r>
          <w:rPr>
            <w:noProof/>
            <w:webHidden/>
          </w:rPr>
          <w:instrText xml:space="preserve"> PAGEREF _Toc174381125 \h </w:instrText>
        </w:r>
        <w:r>
          <w:rPr>
            <w:noProof/>
            <w:webHidden/>
          </w:rPr>
        </w:r>
        <w:r>
          <w:rPr>
            <w:noProof/>
            <w:webHidden/>
          </w:rPr>
          <w:fldChar w:fldCharType="separate"/>
        </w:r>
        <w:r>
          <w:rPr>
            <w:noProof/>
            <w:webHidden/>
          </w:rPr>
          <w:t>8</w:t>
        </w:r>
        <w:r>
          <w:rPr>
            <w:noProof/>
            <w:webHidden/>
          </w:rPr>
          <w:fldChar w:fldCharType="end"/>
        </w:r>
      </w:hyperlink>
    </w:p>
    <w:p w14:paraId="2A006110" w14:textId="30504CAC" w:rsidR="00441111" w:rsidRDefault="00441111">
      <w:pPr>
        <w:pStyle w:val="TableofFigures"/>
        <w:tabs>
          <w:tab w:val="right" w:leader="dot" w:pos="10456"/>
        </w:tabs>
        <w:rPr>
          <w:rFonts w:eastAsiaTheme="minorEastAsia"/>
          <w:noProof/>
          <w:sz w:val="24"/>
          <w:szCs w:val="24"/>
          <w:lang w:eastAsia="en-GB"/>
        </w:rPr>
      </w:pPr>
      <w:hyperlink w:anchor="_Toc174381126" w:history="1">
        <w:r w:rsidRPr="007E7A4E">
          <w:rPr>
            <w:rStyle w:val="Hyperlink"/>
            <w:noProof/>
          </w:rPr>
          <w:t>Figure 3 - Figma Wireframe of a Home Page for the React app</w:t>
        </w:r>
        <w:r>
          <w:rPr>
            <w:noProof/>
            <w:webHidden/>
          </w:rPr>
          <w:tab/>
        </w:r>
        <w:r>
          <w:rPr>
            <w:noProof/>
            <w:webHidden/>
          </w:rPr>
          <w:fldChar w:fldCharType="begin"/>
        </w:r>
        <w:r>
          <w:rPr>
            <w:noProof/>
            <w:webHidden/>
          </w:rPr>
          <w:instrText xml:space="preserve"> PAGEREF _Toc174381126 \h </w:instrText>
        </w:r>
        <w:r>
          <w:rPr>
            <w:noProof/>
            <w:webHidden/>
          </w:rPr>
        </w:r>
        <w:r>
          <w:rPr>
            <w:noProof/>
            <w:webHidden/>
          </w:rPr>
          <w:fldChar w:fldCharType="separate"/>
        </w:r>
        <w:r>
          <w:rPr>
            <w:noProof/>
            <w:webHidden/>
          </w:rPr>
          <w:t>9</w:t>
        </w:r>
        <w:r>
          <w:rPr>
            <w:noProof/>
            <w:webHidden/>
          </w:rPr>
          <w:fldChar w:fldCharType="end"/>
        </w:r>
      </w:hyperlink>
    </w:p>
    <w:p w14:paraId="6B987ED2" w14:textId="37DAA44D" w:rsidR="00441111" w:rsidRDefault="00441111">
      <w:pPr>
        <w:pStyle w:val="TableofFigures"/>
        <w:tabs>
          <w:tab w:val="right" w:leader="dot" w:pos="10456"/>
        </w:tabs>
        <w:rPr>
          <w:rFonts w:eastAsiaTheme="minorEastAsia"/>
          <w:noProof/>
          <w:sz w:val="24"/>
          <w:szCs w:val="24"/>
          <w:lang w:eastAsia="en-GB"/>
        </w:rPr>
      </w:pPr>
      <w:hyperlink w:anchor="_Toc174381127" w:history="1">
        <w:r w:rsidRPr="007E7A4E">
          <w:rPr>
            <w:rStyle w:val="Hyperlink"/>
            <w:noProof/>
          </w:rPr>
          <w:t>Figure 4- Importing "mssql" into a React Component called "Home.jsx"</w:t>
        </w:r>
        <w:r>
          <w:rPr>
            <w:noProof/>
            <w:webHidden/>
          </w:rPr>
          <w:tab/>
        </w:r>
        <w:r>
          <w:rPr>
            <w:noProof/>
            <w:webHidden/>
          </w:rPr>
          <w:fldChar w:fldCharType="begin"/>
        </w:r>
        <w:r>
          <w:rPr>
            <w:noProof/>
            <w:webHidden/>
          </w:rPr>
          <w:instrText xml:space="preserve"> PAGEREF _Toc174381127 \h </w:instrText>
        </w:r>
        <w:r>
          <w:rPr>
            <w:noProof/>
            <w:webHidden/>
          </w:rPr>
        </w:r>
        <w:r>
          <w:rPr>
            <w:noProof/>
            <w:webHidden/>
          </w:rPr>
          <w:fldChar w:fldCharType="separate"/>
        </w:r>
        <w:r>
          <w:rPr>
            <w:noProof/>
            <w:webHidden/>
          </w:rPr>
          <w:t>11</w:t>
        </w:r>
        <w:r>
          <w:rPr>
            <w:noProof/>
            <w:webHidden/>
          </w:rPr>
          <w:fldChar w:fldCharType="end"/>
        </w:r>
      </w:hyperlink>
    </w:p>
    <w:p w14:paraId="54464097" w14:textId="06966276" w:rsidR="00441111" w:rsidRDefault="00441111">
      <w:pPr>
        <w:pStyle w:val="TableofFigures"/>
        <w:tabs>
          <w:tab w:val="right" w:leader="dot" w:pos="10456"/>
        </w:tabs>
        <w:rPr>
          <w:rFonts w:eastAsiaTheme="minorEastAsia"/>
          <w:noProof/>
          <w:sz w:val="24"/>
          <w:szCs w:val="24"/>
          <w:lang w:eastAsia="en-GB"/>
        </w:rPr>
      </w:pPr>
      <w:hyperlink w:anchor="_Toc174381128" w:history="1">
        <w:r w:rsidRPr="007E7A4E">
          <w:rPr>
            <w:rStyle w:val="Hyperlink"/>
            <w:noProof/>
          </w:rPr>
          <w:t>Figure 5- Compile error from importing the "mssql" library</w:t>
        </w:r>
        <w:r>
          <w:rPr>
            <w:noProof/>
            <w:webHidden/>
          </w:rPr>
          <w:tab/>
        </w:r>
        <w:r>
          <w:rPr>
            <w:noProof/>
            <w:webHidden/>
          </w:rPr>
          <w:fldChar w:fldCharType="begin"/>
        </w:r>
        <w:r>
          <w:rPr>
            <w:noProof/>
            <w:webHidden/>
          </w:rPr>
          <w:instrText xml:space="preserve"> PAGEREF _Toc174381128 \h </w:instrText>
        </w:r>
        <w:r>
          <w:rPr>
            <w:noProof/>
            <w:webHidden/>
          </w:rPr>
        </w:r>
        <w:r>
          <w:rPr>
            <w:noProof/>
            <w:webHidden/>
          </w:rPr>
          <w:fldChar w:fldCharType="separate"/>
        </w:r>
        <w:r>
          <w:rPr>
            <w:noProof/>
            <w:webHidden/>
          </w:rPr>
          <w:t>11</w:t>
        </w:r>
        <w:r>
          <w:rPr>
            <w:noProof/>
            <w:webHidden/>
          </w:rPr>
          <w:fldChar w:fldCharType="end"/>
        </w:r>
      </w:hyperlink>
    </w:p>
    <w:p w14:paraId="2628B5E7" w14:textId="6EF86153" w:rsidR="00441111" w:rsidRDefault="00441111">
      <w:pPr>
        <w:pStyle w:val="TableofFigures"/>
        <w:tabs>
          <w:tab w:val="right" w:leader="dot" w:pos="10456"/>
        </w:tabs>
        <w:rPr>
          <w:rFonts w:eastAsiaTheme="minorEastAsia"/>
          <w:noProof/>
          <w:sz w:val="24"/>
          <w:szCs w:val="24"/>
          <w:lang w:eastAsia="en-GB"/>
        </w:rPr>
      </w:pPr>
      <w:hyperlink w:anchor="_Toc174381129" w:history="1">
        <w:r w:rsidRPr="007E7A4E">
          <w:rPr>
            <w:rStyle w:val="Hyperlink"/>
            <w:noProof/>
          </w:rPr>
          <w:t>Figure 6 - Initialising an Express app based on a template</w:t>
        </w:r>
        <w:r>
          <w:rPr>
            <w:noProof/>
            <w:webHidden/>
          </w:rPr>
          <w:tab/>
        </w:r>
        <w:r>
          <w:rPr>
            <w:noProof/>
            <w:webHidden/>
          </w:rPr>
          <w:fldChar w:fldCharType="begin"/>
        </w:r>
        <w:r>
          <w:rPr>
            <w:noProof/>
            <w:webHidden/>
          </w:rPr>
          <w:instrText xml:space="preserve"> PAGEREF _Toc174381129 \h </w:instrText>
        </w:r>
        <w:r>
          <w:rPr>
            <w:noProof/>
            <w:webHidden/>
          </w:rPr>
        </w:r>
        <w:r>
          <w:rPr>
            <w:noProof/>
            <w:webHidden/>
          </w:rPr>
          <w:fldChar w:fldCharType="separate"/>
        </w:r>
        <w:r>
          <w:rPr>
            <w:noProof/>
            <w:webHidden/>
          </w:rPr>
          <w:t>12</w:t>
        </w:r>
        <w:r>
          <w:rPr>
            <w:noProof/>
            <w:webHidden/>
          </w:rPr>
          <w:fldChar w:fldCharType="end"/>
        </w:r>
      </w:hyperlink>
    </w:p>
    <w:p w14:paraId="02D7189E" w14:textId="5B4543ED" w:rsidR="00441111" w:rsidRDefault="00441111">
      <w:pPr>
        <w:pStyle w:val="TableofFigures"/>
        <w:tabs>
          <w:tab w:val="right" w:leader="dot" w:pos="10456"/>
        </w:tabs>
        <w:rPr>
          <w:rFonts w:eastAsiaTheme="minorEastAsia"/>
          <w:noProof/>
          <w:sz w:val="24"/>
          <w:szCs w:val="24"/>
          <w:lang w:eastAsia="en-GB"/>
        </w:rPr>
      </w:pPr>
      <w:hyperlink w:anchor="_Toc174381130" w:history="1">
        <w:r w:rsidRPr="007E7A4E">
          <w:rPr>
            <w:rStyle w:val="Hyperlink"/>
            <w:noProof/>
          </w:rPr>
          <w:t>Figure 7 - Install http-errors dependency</w:t>
        </w:r>
        <w:r>
          <w:rPr>
            <w:noProof/>
            <w:webHidden/>
          </w:rPr>
          <w:tab/>
        </w:r>
        <w:r>
          <w:rPr>
            <w:noProof/>
            <w:webHidden/>
          </w:rPr>
          <w:fldChar w:fldCharType="begin"/>
        </w:r>
        <w:r>
          <w:rPr>
            <w:noProof/>
            <w:webHidden/>
          </w:rPr>
          <w:instrText xml:space="preserve"> PAGEREF _Toc174381130 \h </w:instrText>
        </w:r>
        <w:r>
          <w:rPr>
            <w:noProof/>
            <w:webHidden/>
          </w:rPr>
        </w:r>
        <w:r>
          <w:rPr>
            <w:noProof/>
            <w:webHidden/>
          </w:rPr>
          <w:fldChar w:fldCharType="separate"/>
        </w:r>
        <w:r>
          <w:rPr>
            <w:noProof/>
            <w:webHidden/>
          </w:rPr>
          <w:t>12</w:t>
        </w:r>
        <w:r>
          <w:rPr>
            <w:noProof/>
            <w:webHidden/>
          </w:rPr>
          <w:fldChar w:fldCharType="end"/>
        </w:r>
      </w:hyperlink>
    </w:p>
    <w:p w14:paraId="10D813A2" w14:textId="0C2F930C" w:rsidR="00441111" w:rsidRDefault="00441111">
      <w:pPr>
        <w:pStyle w:val="TableofFigures"/>
        <w:tabs>
          <w:tab w:val="right" w:leader="dot" w:pos="10456"/>
        </w:tabs>
        <w:rPr>
          <w:rFonts w:eastAsiaTheme="minorEastAsia"/>
          <w:noProof/>
          <w:sz w:val="24"/>
          <w:szCs w:val="24"/>
          <w:lang w:eastAsia="en-GB"/>
        </w:rPr>
      </w:pPr>
      <w:hyperlink w:anchor="_Toc174381131" w:history="1">
        <w:r w:rsidRPr="007E7A4E">
          <w:rPr>
            <w:rStyle w:val="Hyperlink"/>
            <w:noProof/>
          </w:rPr>
          <w:t>Figure 8- "user.js", a default route provided by Express</w:t>
        </w:r>
        <w:r>
          <w:rPr>
            <w:noProof/>
            <w:webHidden/>
          </w:rPr>
          <w:tab/>
        </w:r>
        <w:r>
          <w:rPr>
            <w:noProof/>
            <w:webHidden/>
          </w:rPr>
          <w:fldChar w:fldCharType="begin"/>
        </w:r>
        <w:r>
          <w:rPr>
            <w:noProof/>
            <w:webHidden/>
          </w:rPr>
          <w:instrText xml:space="preserve"> PAGEREF _Toc174381131 \h </w:instrText>
        </w:r>
        <w:r>
          <w:rPr>
            <w:noProof/>
            <w:webHidden/>
          </w:rPr>
        </w:r>
        <w:r>
          <w:rPr>
            <w:noProof/>
            <w:webHidden/>
          </w:rPr>
          <w:fldChar w:fldCharType="separate"/>
        </w:r>
        <w:r>
          <w:rPr>
            <w:noProof/>
            <w:webHidden/>
          </w:rPr>
          <w:t>13</w:t>
        </w:r>
        <w:r>
          <w:rPr>
            <w:noProof/>
            <w:webHidden/>
          </w:rPr>
          <w:fldChar w:fldCharType="end"/>
        </w:r>
      </w:hyperlink>
    </w:p>
    <w:p w14:paraId="4C75E41A" w14:textId="40889A56" w:rsidR="00441111" w:rsidRDefault="00441111">
      <w:pPr>
        <w:pStyle w:val="TableofFigures"/>
        <w:tabs>
          <w:tab w:val="right" w:leader="dot" w:pos="10456"/>
        </w:tabs>
        <w:rPr>
          <w:rFonts w:eastAsiaTheme="minorEastAsia"/>
          <w:noProof/>
          <w:sz w:val="24"/>
          <w:szCs w:val="24"/>
          <w:lang w:eastAsia="en-GB"/>
        </w:rPr>
      </w:pPr>
      <w:hyperlink w:anchor="_Toc174381132" w:history="1">
        <w:r w:rsidRPr="007E7A4E">
          <w:rPr>
            <w:rStyle w:val="Hyperlink"/>
            <w:noProof/>
          </w:rPr>
          <w:t>Figure 9- Postman HTTP Request showing the expected response from the "users.js" route</w:t>
        </w:r>
        <w:r>
          <w:rPr>
            <w:noProof/>
            <w:webHidden/>
          </w:rPr>
          <w:tab/>
        </w:r>
        <w:r>
          <w:rPr>
            <w:noProof/>
            <w:webHidden/>
          </w:rPr>
          <w:fldChar w:fldCharType="begin"/>
        </w:r>
        <w:r>
          <w:rPr>
            <w:noProof/>
            <w:webHidden/>
          </w:rPr>
          <w:instrText xml:space="preserve"> PAGEREF _Toc174381132 \h </w:instrText>
        </w:r>
        <w:r>
          <w:rPr>
            <w:noProof/>
            <w:webHidden/>
          </w:rPr>
        </w:r>
        <w:r>
          <w:rPr>
            <w:noProof/>
            <w:webHidden/>
          </w:rPr>
          <w:fldChar w:fldCharType="separate"/>
        </w:r>
        <w:r>
          <w:rPr>
            <w:noProof/>
            <w:webHidden/>
          </w:rPr>
          <w:t>13</w:t>
        </w:r>
        <w:r>
          <w:rPr>
            <w:noProof/>
            <w:webHidden/>
          </w:rPr>
          <w:fldChar w:fldCharType="end"/>
        </w:r>
      </w:hyperlink>
    </w:p>
    <w:p w14:paraId="61BC9767" w14:textId="6670E966" w:rsidR="00441111" w:rsidRDefault="00441111">
      <w:pPr>
        <w:pStyle w:val="TableofFigures"/>
        <w:tabs>
          <w:tab w:val="right" w:leader="dot" w:pos="10456"/>
        </w:tabs>
        <w:rPr>
          <w:rFonts w:eastAsiaTheme="minorEastAsia"/>
          <w:noProof/>
          <w:sz w:val="24"/>
          <w:szCs w:val="24"/>
          <w:lang w:eastAsia="en-GB"/>
        </w:rPr>
      </w:pPr>
      <w:hyperlink w:anchor="_Toc174381133" w:history="1">
        <w:r w:rsidRPr="007E7A4E">
          <w:rPr>
            <w:rStyle w:val="Hyperlink"/>
            <w:noProof/>
          </w:rPr>
          <w:t>Figure 10-Top Bar Navigation for all pages on the application</w:t>
        </w:r>
        <w:r>
          <w:rPr>
            <w:noProof/>
            <w:webHidden/>
          </w:rPr>
          <w:tab/>
        </w:r>
        <w:r>
          <w:rPr>
            <w:noProof/>
            <w:webHidden/>
          </w:rPr>
          <w:fldChar w:fldCharType="begin"/>
        </w:r>
        <w:r>
          <w:rPr>
            <w:noProof/>
            <w:webHidden/>
          </w:rPr>
          <w:instrText xml:space="preserve"> PAGEREF _Toc174381133 \h </w:instrText>
        </w:r>
        <w:r>
          <w:rPr>
            <w:noProof/>
            <w:webHidden/>
          </w:rPr>
        </w:r>
        <w:r>
          <w:rPr>
            <w:noProof/>
            <w:webHidden/>
          </w:rPr>
          <w:fldChar w:fldCharType="separate"/>
        </w:r>
        <w:r>
          <w:rPr>
            <w:noProof/>
            <w:webHidden/>
          </w:rPr>
          <w:t>14</w:t>
        </w:r>
        <w:r>
          <w:rPr>
            <w:noProof/>
            <w:webHidden/>
          </w:rPr>
          <w:fldChar w:fldCharType="end"/>
        </w:r>
      </w:hyperlink>
    </w:p>
    <w:p w14:paraId="1B094215" w14:textId="4B1A9FC9" w:rsidR="00441111" w:rsidRDefault="00441111">
      <w:pPr>
        <w:pStyle w:val="TableofFigures"/>
        <w:tabs>
          <w:tab w:val="right" w:leader="dot" w:pos="10456"/>
        </w:tabs>
        <w:rPr>
          <w:rFonts w:eastAsiaTheme="minorEastAsia"/>
          <w:noProof/>
          <w:sz w:val="24"/>
          <w:szCs w:val="24"/>
          <w:lang w:eastAsia="en-GB"/>
        </w:rPr>
      </w:pPr>
      <w:hyperlink w:anchor="_Toc174381134" w:history="1">
        <w:r w:rsidRPr="007E7A4E">
          <w:rPr>
            <w:rStyle w:val="Hyperlink"/>
            <w:noProof/>
          </w:rPr>
          <w:t>Figure 11- HTML and React Code for the Navigation Bar</w:t>
        </w:r>
        <w:r>
          <w:rPr>
            <w:noProof/>
            <w:webHidden/>
          </w:rPr>
          <w:tab/>
        </w:r>
        <w:r>
          <w:rPr>
            <w:noProof/>
            <w:webHidden/>
          </w:rPr>
          <w:fldChar w:fldCharType="begin"/>
        </w:r>
        <w:r>
          <w:rPr>
            <w:noProof/>
            <w:webHidden/>
          </w:rPr>
          <w:instrText xml:space="preserve"> PAGEREF _Toc174381134 \h </w:instrText>
        </w:r>
        <w:r>
          <w:rPr>
            <w:noProof/>
            <w:webHidden/>
          </w:rPr>
        </w:r>
        <w:r>
          <w:rPr>
            <w:noProof/>
            <w:webHidden/>
          </w:rPr>
          <w:fldChar w:fldCharType="separate"/>
        </w:r>
        <w:r>
          <w:rPr>
            <w:noProof/>
            <w:webHidden/>
          </w:rPr>
          <w:t>14</w:t>
        </w:r>
        <w:r>
          <w:rPr>
            <w:noProof/>
            <w:webHidden/>
          </w:rPr>
          <w:fldChar w:fldCharType="end"/>
        </w:r>
      </w:hyperlink>
    </w:p>
    <w:p w14:paraId="4D38D62D" w14:textId="192FA71E" w:rsidR="00441111" w:rsidRDefault="00441111">
      <w:pPr>
        <w:pStyle w:val="TableofFigures"/>
        <w:tabs>
          <w:tab w:val="right" w:leader="dot" w:pos="10456"/>
        </w:tabs>
        <w:rPr>
          <w:rFonts w:eastAsiaTheme="minorEastAsia"/>
          <w:noProof/>
          <w:sz w:val="24"/>
          <w:szCs w:val="24"/>
          <w:lang w:eastAsia="en-GB"/>
        </w:rPr>
      </w:pPr>
      <w:hyperlink w:anchor="_Toc174381135" w:history="1">
        <w:r w:rsidRPr="007E7A4E">
          <w:rPr>
            <w:rStyle w:val="Hyperlink"/>
            <w:noProof/>
          </w:rPr>
          <w:t>Figure 12 - NavBar Component placed into the main App.JSX Component</w:t>
        </w:r>
        <w:r>
          <w:rPr>
            <w:noProof/>
            <w:webHidden/>
          </w:rPr>
          <w:tab/>
        </w:r>
        <w:r>
          <w:rPr>
            <w:noProof/>
            <w:webHidden/>
          </w:rPr>
          <w:fldChar w:fldCharType="begin"/>
        </w:r>
        <w:r>
          <w:rPr>
            <w:noProof/>
            <w:webHidden/>
          </w:rPr>
          <w:instrText xml:space="preserve"> PAGEREF _Toc174381135 \h </w:instrText>
        </w:r>
        <w:r>
          <w:rPr>
            <w:noProof/>
            <w:webHidden/>
          </w:rPr>
        </w:r>
        <w:r>
          <w:rPr>
            <w:noProof/>
            <w:webHidden/>
          </w:rPr>
          <w:fldChar w:fldCharType="separate"/>
        </w:r>
        <w:r>
          <w:rPr>
            <w:noProof/>
            <w:webHidden/>
          </w:rPr>
          <w:t>15</w:t>
        </w:r>
        <w:r>
          <w:rPr>
            <w:noProof/>
            <w:webHidden/>
          </w:rPr>
          <w:fldChar w:fldCharType="end"/>
        </w:r>
      </w:hyperlink>
    </w:p>
    <w:p w14:paraId="187D5F2E" w14:textId="662140B4" w:rsidR="00441111" w:rsidRDefault="00441111">
      <w:pPr>
        <w:pStyle w:val="TableofFigures"/>
        <w:tabs>
          <w:tab w:val="right" w:leader="dot" w:pos="10456"/>
        </w:tabs>
        <w:rPr>
          <w:rFonts w:eastAsiaTheme="minorEastAsia"/>
          <w:noProof/>
          <w:sz w:val="24"/>
          <w:szCs w:val="24"/>
          <w:lang w:eastAsia="en-GB"/>
        </w:rPr>
      </w:pPr>
      <w:hyperlink w:anchor="_Toc174381136" w:history="1">
        <w:r w:rsidRPr="007E7A4E">
          <w:rPr>
            <w:rStyle w:val="Hyperlink"/>
            <w:noProof/>
          </w:rPr>
          <w:t>Figure 13 - CSS code used to make the Top Navigation bar scroll with the user</w:t>
        </w:r>
        <w:r>
          <w:rPr>
            <w:noProof/>
            <w:webHidden/>
          </w:rPr>
          <w:tab/>
        </w:r>
        <w:r>
          <w:rPr>
            <w:noProof/>
            <w:webHidden/>
          </w:rPr>
          <w:fldChar w:fldCharType="begin"/>
        </w:r>
        <w:r>
          <w:rPr>
            <w:noProof/>
            <w:webHidden/>
          </w:rPr>
          <w:instrText xml:space="preserve"> PAGEREF _Toc174381136 \h </w:instrText>
        </w:r>
        <w:r>
          <w:rPr>
            <w:noProof/>
            <w:webHidden/>
          </w:rPr>
        </w:r>
        <w:r>
          <w:rPr>
            <w:noProof/>
            <w:webHidden/>
          </w:rPr>
          <w:fldChar w:fldCharType="separate"/>
        </w:r>
        <w:r>
          <w:rPr>
            <w:noProof/>
            <w:webHidden/>
          </w:rPr>
          <w:t>15</w:t>
        </w:r>
        <w:r>
          <w:rPr>
            <w:noProof/>
            <w:webHidden/>
          </w:rPr>
          <w:fldChar w:fldCharType="end"/>
        </w:r>
      </w:hyperlink>
    </w:p>
    <w:p w14:paraId="1CB93198" w14:textId="37FE2970" w:rsidR="00441111" w:rsidRDefault="00441111">
      <w:pPr>
        <w:pStyle w:val="TableofFigures"/>
        <w:tabs>
          <w:tab w:val="right" w:leader="dot" w:pos="10456"/>
        </w:tabs>
        <w:rPr>
          <w:rFonts w:eastAsiaTheme="minorEastAsia"/>
          <w:noProof/>
          <w:sz w:val="24"/>
          <w:szCs w:val="24"/>
          <w:lang w:eastAsia="en-GB"/>
        </w:rPr>
      </w:pPr>
      <w:hyperlink w:anchor="_Toc174381137" w:history="1">
        <w:r w:rsidRPr="007E7A4E">
          <w:rPr>
            <w:rStyle w:val="Hyperlink"/>
            <w:noProof/>
          </w:rPr>
          <w:t>Figure 14 - Top Bar Navigation scrolls with user</w:t>
        </w:r>
        <w:r>
          <w:rPr>
            <w:noProof/>
            <w:webHidden/>
          </w:rPr>
          <w:tab/>
        </w:r>
        <w:r>
          <w:rPr>
            <w:noProof/>
            <w:webHidden/>
          </w:rPr>
          <w:fldChar w:fldCharType="begin"/>
        </w:r>
        <w:r>
          <w:rPr>
            <w:noProof/>
            <w:webHidden/>
          </w:rPr>
          <w:instrText xml:space="preserve"> PAGEREF _Toc174381137 \h </w:instrText>
        </w:r>
        <w:r>
          <w:rPr>
            <w:noProof/>
            <w:webHidden/>
          </w:rPr>
        </w:r>
        <w:r>
          <w:rPr>
            <w:noProof/>
            <w:webHidden/>
          </w:rPr>
          <w:fldChar w:fldCharType="separate"/>
        </w:r>
        <w:r>
          <w:rPr>
            <w:noProof/>
            <w:webHidden/>
          </w:rPr>
          <w:t>16</w:t>
        </w:r>
        <w:r>
          <w:rPr>
            <w:noProof/>
            <w:webHidden/>
          </w:rPr>
          <w:fldChar w:fldCharType="end"/>
        </w:r>
      </w:hyperlink>
    </w:p>
    <w:p w14:paraId="07B04B72" w14:textId="466C60E9" w:rsidR="00441111" w:rsidRDefault="00441111">
      <w:pPr>
        <w:pStyle w:val="TableofFigures"/>
        <w:tabs>
          <w:tab w:val="right" w:leader="dot" w:pos="10456"/>
        </w:tabs>
        <w:rPr>
          <w:rFonts w:eastAsiaTheme="minorEastAsia"/>
          <w:noProof/>
          <w:sz w:val="24"/>
          <w:szCs w:val="24"/>
          <w:lang w:eastAsia="en-GB"/>
        </w:rPr>
      </w:pPr>
      <w:hyperlink w:anchor="_Toc174381138" w:history="1">
        <w:r w:rsidRPr="007E7A4E">
          <w:rPr>
            <w:rStyle w:val="Hyperlink"/>
            <w:noProof/>
          </w:rPr>
          <w:t>Figure 15 – Webpage with enough content to require the user to scroll down to view different sections</w:t>
        </w:r>
        <w:r>
          <w:rPr>
            <w:noProof/>
            <w:webHidden/>
          </w:rPr>
          <w:tab/>
        </w:r>
        <w:r>
          <w:rPr>
            <w:noProof/>
            <w:webHidden/>
          </w:rPr>
          <w:fldChar w:fldCharType="begin"/>
        </w:r>
        <w:r>
          <w:rPr>
            <w:noProof/>
            <w:webHidden/>
          </w:rPr>
          <w:instrText xml:space="preserve"> PAGEREF _Toc174381138 \h </w:instrText>
        </w:r>
        <w:r>
          <w:rPr>
            <w:noProof/>
            <w:webHidden/>
          </w:rPr>
        </w:r>
        <w:r>
          <w:rPr>
            <w:noProof/>
            <w:webHidden/>
          </w:rPr>
          <w:fldChar w:fldCharType="separate"/>
        </w:r>
        <w:r>
          <w:rPr>
            <w:noProof/>
            <w:webHidden/>
          </w:rPr>
          <w:t>17</w:t>
        </w:r>
        <w:r>
          <w:rPr>
            <w:noProof/>
            <w:webHidden/>
          </w:rPr>
          <w:fldChar w:fldCharType="end"/>
        </w:r>
      </w:hyperlink>
    </w:p>
    <w:p w14:paraId="114B02DF" w14:textId="1621716D" w:rsidR="00441111" w:rsidRDefault="00441111">
      <w:pPr>
        <w:pStyle w:val="TableofFigures"/>
        <w:tabs>
          <w:tab w:val="right" w:leader="dot" w:pos="10456"/>
        </w:tabs>
        <w:rPr>
          <w:rFonts w:eastAsiaTheme="minorEastAsia"/>
          <w:noProof/>
          <w:sz w:val="24"/>
          <w:szCs w:val="24"/>
          <w:lang w:eastAsia="en-GB"/>
        </w:rPr>
      </w:pPr>
      <w:hyperlink w:anchor="_Toc174381139" w:history="1">
        <w:r w:rsidRPr="007E7A4E">
          <w:rPr>
            <w:rStyle w:val="Hyperlink"/>
            <w:noProof/>
          </w:rPr>
          <w:t>Figure 16- Side Bar HTML code, with &lt;a&gt; to provide the links</w:t>
        </w:r>
        <w:r>
          <w:rPr>
            <w:noProof/>
            <w:webHidden/>
          </w:rPr>
          <w:tab/>
        </w:r>
        <w:r>
          <w:rPr>
            <w:noProof/>
            <w:webHidden/>
          </w:rPr>
          <w:fldChar w:fldCharType="begin"/>
        </w:r>
        <w:r>
          <w:rPr>
            <w:noProof/>
            <w:webHidden/>
          </w:rPr>
          <w:instrText xml:space="preserve"> PAGEREF _Toc174381139 \h </w:instrText>
        </w:r>
        <w:r>
          <w:rPr>
            <w:noProof/>
            <w:webHidden/>
          </w:rPr>
        </w:r>
        <w:r>
          <w:rPr>
            <w:noProof/>
            <w:webHidden/>
          </w:rPr>
          <w:fldChar w:fldCharType="separate"/>
        </w:r>
        <w:r>
          <w:rPr>
            <w:noProof/>
            <w:webHidden/>
          </w:rPr>
          <w:t>18</w:t>
        </w:r>
        <w:r>
          <w:rPr>
            <w:noProof/>
            <w:webHidden/>
          </w:rPr>
          <w:fldChar w:fldCharType="end"/>
        </w:r>
      </w:hyperlink>
    </w:p>
    <w:p w14:paraId="05B9F02B" w14:textId="670A07D5" w:rsidR="00441111" w:rsidRDefault="00441111">
      <w:pPr>
        <w:pStyle w:val="TableofFigures"/>
        <w:tabs>
          <w:tab w:val="right" w:leader="dot" w:pos="10456"/>
        </w:tabs>
        <w:rPr>
          <w:rFonts w:eastAsiaTheme="minorEastAsia"/>
          <w:noProof/>
          <w:sz w:val="24"/>
          <w:szCs w:val="24"/>
          <w:lang w:eastAsia="en-GB"/>
        </w:rPr>
      </w:pPr>
      <w:hyperlink w:anchor="_Toc174381140" w:history="1">
        <w:r w:rsidRPr="007E7A4E">
          <w:rPr>
            <w:rStyle w:val="Hyperlink"/>
            <w:noProof/>
          </w:rPr>
          <w:t>Figure 17- &lt;h2&gt; tags with Id's allowing the side navigation bar to link to them</w:t>
        </w:r>
        <w:r>
          <w:rPr>
            <w:noProof/>
            <w:webHidden/>
          </w:rPr>
          <w:tab/>
        </w:r>
        <w:r>
          <w:rPr>
            <w:noProof/>
            <w:webHidden/>
          </w:rPr>
          <w:fldChar w:fldCharType="begin"/>
        </w:r>
        <w:r>
          <w:rPr>
            <w:noProof/>
            <w:webHidden/>
          </w:rPr>
          <w:instrText xml:space="preserve"> PAGEREF _Toc174381140 \h </w:instrText>
        </w:r>
        <w:r>
          <w:rPr>
            <w:noProof/>
            <w:webHidden/>
          </w:rPr>
        </w:r>
        <w:r>
          <w:rPr>
            <w:noProof/>
            <w:webHidden/>
          </w:rPr>
          <w:fldChar w:fldCharType="separate"/>
        </w:r>
        <w:r>
          <w:rPr>
            <w:noProof/>
            <w:webHidden/>
          </w:rPr>
          <w:t>18</w:t>
        </w:r>
        <w:r>
          <w:rPr>
            <w:noProof/>
            <w:webHidden/>
          </w:rPr>
          <w:fldChar w:fldCharType="end"/>
        </w:r>
      </w:hyperlink>
    </w:p>
    <w:p w14:paraId="493F5C37" w14:textId="2D4EE897" w:rsidR="00441111" w:rsidRDefault="00441111">
      <w:pPr>
        <w:pStyle w:val="TableofFigures"/>
        <w:tabs>
          <w:tab w:val="right" w:leader="dot" w:pos="10456"/>
        </w:tabs>
        <w:rPr>
          <w:rFonts w:eastAsiaTheme="minorEastAsia"/>
          <w:noProof/>
          <w:sz w:val="24"/>
          <w:szCs w:val="24"/>
          <w:lang w:eastAsia="en-GB"/>
        </w:rPr>
      </w:pPr>
      <w:hyperlink w:anchor="_Toc174381141" w:history="1">
        <w:r w:rsidRPr="007E7A4E">
          <w:rPr>
            <w:rStyle w:val="Hyperlink"/>
            <w:noProof/>
          </w:rPr>
          <w:t>Figure 18- Original CSS, with an issue on the "top" property not working as expected</w:t>
        </w:r>
        <w:r>
          <w:rPr>
            <w:noProof/>
            <w:webHidden/>
          </w:rPr>
          <w:tab/>
        </w:r>
        <w:r>
          <w:rPr>
            <w:noProof/>
            <w:webHidden/>
          </w:rPr>
          <w:fldChar w:fldCharType="begin"/>
        </w:r>
        <w:r>
          <w:rPr>
            <w:noProof/>
            <w:webHidden/>
          </w:rPr>
          <w:instrText xml:space="preserve"> PAGEREF _Toc174381141 \h </w:instrText>
        </w:r>
        <w:r>
          <w:rPr>
            <w:noProof/>
            <w:webHidden/>
          </w:rPr>
        </w:r>
        <w:r>
          <w:rPr>
            <w:noProof/>
            <w:webHidden/>
          </w:rPr>
          <w:fldChar w:fldCharType="separate"/>
        </w:r>
        <w:r>
          <w:rPr>
            <w:noProof/>
            <w:webHidden/>
          </w:rPr>
          <w:t>18</w:t>
        </w:r>
        <w:r>
          <w:rPr>
            <w:noProof/>
            <w:webHidden/>
          </w:rPr>
          <w:fldChar w:fldCharType="end"/>
        </w:r>
      </w:hyperlink>
    </w:p>
    <w:p w14:paraId="1EC18578" w14:textId="28C9A29D" w:rsidR="00441111" w:rsidRDefault="00441111">
      <w:pPr>
        <w:pStyle w:val="TableofFigures"/>
        <w:tabs>
          <w:tab w:val="right" w:leader="dot" w:pos="10456"/>
        </w:tabs>
        <w:rPr>
          <w:rFonts w:eastAsiaTheme="minorEastAsia"/>
          <w:noProof/>
          <w:sz w:val="24"/>
          <w:szCs w:val="24"/>
          <w:lang w:eastAsia="en-GB"/>
        </w:rPr>
      </w:pPr>
      <w:hyperlink w:anchor="_Toc174381142" w:history="1">
        <w:r w:rsidRPr="007E7A4E">
          <w:rPr>
            <w:rStyle w:val="Hyperlink"/>
            <w:noProof/>
          </w:rPr>
          <w:t>Figure 19- Altered CSS, with unnecessary properties removed &amp; issue with "top" property fixed</w:t>
        </w:r>
        <w:r>
          <w:rPr>
            <w:noProof/>
            <w:webHidden/>
          </w:rPr>
          <w:tab/>
        </w:r>
        <w:r>
          <w:rPr>
            <w:noProof/>
            <w:webHidden/>
          </w:rPr>
          <w:fldChar w:fldCharType="begin"/>
        </w:r>
        <w:r>
          <w:rPr>
            <w:noProof/>
            <w:webHidden/>
          </w:rPr>
          <w:instrText xml:space="preserve"> PAGEREF _Toc174381142 \h </w:instrText>
        </w:r>
        <w:r>
          <w:rPr>
            <w:noProof/>
            <w:webHidden/>
          </w:rPr>
        </w:r>
        <w:r>
          <w:rPr>
            <w:noProof/>
            <w:webHidden/>
          </w:rPr>
          <w:fldChar w:fldCharType="separate"/>
        </w:r>
        <w:r>
          <w:rPr>
            <w:noProof/>
            <w:webHidden/>
          </w:rPr>
          <w:t>19</w:t>
        </w:r>
        <w:r>
          <w:rPr>
            <w:noProof/>
            <w:webHidden/>
          </w:rPr>
          <w:fldChar w:fldCharType="end"/>
        </w:r>
      </w:hyperlink>
    </w:p>
    <w:p w14:paraId="012A1E1F" w14:textId="0E56D7A0" w:rsidR="00441111" w:rsidRDefault="00441111">
      <w:pPr>
        <w:pStyle w:val="TableofFigures"/>
        <w:tabs>
          <w:tab w:val="right" w:leader="dot" w:pos="10456"/>
        </w:tabs>
        <w:rPr>
          <w:rFonts w:eastAsiaTheme="minorEastAsia"/>
          <w:noProof/>
          <w:sz w:val="24"/>
          <w:szCs w:val="24"/>
          <w:lang w:eastAsia="en-GB"/>
        </w:rPr>
      </w:pPr>
      <w:hyperlink w:anchor="_Toc174381143" w:history="1">
        <w:r w:rsidRPr="007E7A4E">
          <w:rPr>
            <w:rStyle w:val="Hyperlink"/>
            <w:noProof/>
          </w:rPr>
          <w:t>Figure 20 – Final Side Bar for the PremiumValueData page, with links to each section and sub-section</w:t>
        </w:r>
        <w:r>
          <w:rPr>
            <w:noProof/>
            <w:webHidden/>
          </w:rPr>
          <w:tab/>
        </w:r>
        <w:r>
          <w:rPr>
            <w:noProof/>
            <w:webHidden/>
          </w:rPr>
          <w:fldChar w:fldCharType="begin"/>
        </w:r>
        <w:r>
          <w:rPr>
            <w:noProof/>
            <w:webHidden/>
          </w:rPr>
          <w:instrText xml:space="preserve"> PAGEREF _Toc174381143 \h </w:instrText>
        </w:r>
        <w:r>
          <w:rPr>
            <w:noProof/>
            <w:webHidden/>
          </w:rPr>
        </w:r>
        <w:r>
          <w:rPr>
            <w:noProof/>
            <w:webHidden/>
          </w:rPr>
          <w:fldChar w:fldCharType="separate"/>
        </w:r>
        <w:r>
          <w:rPr>
            <w:noProof/>
            <w:webHidden/>
          </w:rPr>
          <w:t>19</w:t>
        </w:r>
        <w:r>
          <w:rPr>
            <w:noProof/>
            <w:webHidden/>
          </w:rPr>
          <w:fldChar w:fldCharType="end"/>
        </w:r>
      </w:hyperlink>
    </w:p>
    <w:p w14:paraId="47D2305A" w14:textId="238CDF21" w:rsidR="00441111" w:rsidRDefault="00441111">
      <w:pPr>
        <w:pStyle w:val="TableofFigures"/>
        <w:tabs>
          <w:tab w:val="right" w:leader="dot" w:pos="10456"/>
        </w:tabs>
        <w:rPr>
          <w:rFonts w:eastAsiaTheme="minorEastAsia"/>
          <w:noProof/>
          <w:sz w:val="24"/>
          <w:szCs w:val="24"/>
          <w:lang w:eastAsia="en-GB"/>
        </w:rPr>
      </w:pPr>
      <w:hyperlink w:anchor="_Toc174381144" w:history="1">
        <w:r w:rsidRPr="007E7A4E">
          <w:rPr>
            <w:rStyle w:val="Hyperlink"/>
            <w:noProof/>
          </w:rPr>
          <w:t>Figure 21- Required imports for this new "db.js" file</w:t>
        </w:r>
        <w:r>
          <w:rPr>
            <w:noProof/>
            <w:webHidden/>
          </w:rPr>
          <w:tab/>
        </w:r>
        <w:r>
          <w:rPr>
            <w:noProof/>
            <w:webHidden/>
          </w:rPr>
          <w:fldChar w:fldCharType="begin"/>
        </w:r>
        <w:r>
          <w:rPr>
            <w:noProof/>
            <w:webHidden/>
          </w:rPr>
          <w:instrText xml:space="preserve"> PAGEREF _Toc174381144 \h </w:instrText>
        </w:r>
        <w:r>
          <w:rPr>
            <w:noProof/>
            <w:webHidden/>
          </w:rPr>
        </w:r>
        <w:r>
          <w:rPr>
            <w:noProof/>
            <w:webHidden/>
          </w:rPr>
          <w:fldChar w:fldCharType="separate"/>
        </w:r>
        <w:r>
          <w:rPr>
            <w:noProof/>
            <w:webHidden/>
          </w:rPr>
          <w:t>20</w:t>
        </w:r>
        <w:r>
          <w:rPr>
            <w:noProof/>
            <w:webHidden/>
          </w:rPr>
          <w:fldChar w:fldCharType="end"/>
        </w:r>
      </w:hyperlink>
    </w:p>
    <w:p w14:paraId="6595C329" w14:textId="55459CEA" w:rsidR="00441111" w:rsidRDefault="00441111">
      <w:pPr>
        <w:pStyle w:val="TableofFigures"/>
        <w:tabs>
          <w:tab w:val="right" w:leader="dot" w:pos="10456"/>
        </w:tabs>
        <w:rPr>
          <w:rFonts w:eastAsiaTheme="minorEastAsia"/>
          <w:noProof/>
          <w:sz w:val="24"/>
          <w:szCs w:val="24"/>
          <w:lang w:eastAsia="en-GB"/>
        </w:rPr>
      </w:pPr>
      <w:hyperlink w:anchor="_Toc174381145" w:history="1">
        <w:r w:rsidRPr="007E7A4E">
          <w:rPr>
            <w:rStyle w:val="Hyperlink"/>
            <w:noProof/>
          </w:rPr>
          <w:t>Figure 22- Configuration object</w:t>
        </w:r>
        <w:r>
          <w:rPr>
            <w:noProof/>
            <w:webHidden/>
          </w:rPr>
          <w:tab/>
        </w:r>
        <w:r>
          <w:rPr>
            <w:noProof/>
            <w:webHidden/>
          </w:rPr>
          <w:fldChar w:fldCharType="begin"/>
        </w:r>
        <w:r>
          <w:rPr>
            <w:noProof/>
            <w:webHidden/>
          </w:rPr>
          <w:instrText xml:space="preserve"> PAGEREF _Toc174381145 \h </w:instrText>
        </w:r>
        <w:r>
          <w:rPr>
            <w:noProof/>
            <w:webHidden/>
          </w:rPr>
        </w:r>
        <w:r>
          <w:rPr>
            <w:noProof/>
            <w:webHidden/>
          </w:rPr>
          <w:fldChar w:fldCharType="separate"/>
        </w:r>
        <w:r>
          <w:rPr>
            <w:noProof/>
            <w:webHidden/>
          </w:rPr>
          <w:t>20</w:t>
        </w:r>
        <w:r>
          <w:rPr>
            <w:noProof/>
            <w:webHidden/>
          </w:rPr>
          <w:fldChar w:fldCharType="end"/>
        </w:r>
      </w:hyperlink>
    </w:p>
    <w:p w14:paraId="3D6CF8BA" w14:textId="2B376B30" w:rsidR="00441111" w:rsidRDefault="00441111">
      <w:pPr>
        <w:pStyle w:val="TableofFigures"/>
        <w:tabs>
          <w:tab w:val="right" w:leader="dot" w:pos="10456"/>
        </w:tabs>
        <w:rPr>
          <w:rFonts w:eastAsiaTheme="minorEastAsia"/>
          <w:noProof/>
          <w:sz w:val="24"/>
          <w:szCs w:val="24"/>
          <w:lang w:eastAsia="en-GB"/>
        </w:rPr>
      </w:pPr>
      <w:hyperlink w:anchor="_Toc174381146" w:history="1">
        <w:r w:rsidRPr="007E7A4E">
          <w:rPr>
            <w:rStyle w:val="Hyperlink"/>
            <w:noProof/>
          </w:rPr>
          <w:t>Figure 23 - SQL Query in use</w:t>
        </w:r>
        <w:r>
          <w:rPr>
            <w:noProof/>
            <w:webHidden/>
          </w:rPr>
          <w:tab/>
        </w:r>
        <w:r>
          <w:rPr>
            <w:noProof/>
            <w:webHidden/>
          </w:rPr>
          <w:fldChar w:fldCharType="begin"/>
        </w:r>
        <w:r>
          <w:rPr>
            <w:noProof/>
            <w:webHidden/>
          </w:rPr>
          <w:instrText xml:space="preserve"> PAGEREF _Toc174381146 \h </w:instrText>
        </w:r>
        <w:r>
          <w:rPr>
            <w:noProof/>
            <w:webHidden/>
          </w:rPr>
        </w:r>
        <w:r>
          <w:rPr>
            <w:noProof/>
            <w:webHidden/>
          </w:rPr>
          <w:fldChar w:fldCharType="separate"/>
        </w:r>
        <w:r>
          <w:rPr>
            <w:noProof/>
            <w:webHidden/>
          </w:rPr>
          <w:t>20</w:t>
        </w:r>
        <w:r>
          <w:rPr>
            <w:noProof/>
            <w:webHidden/>
          </w:rPr>
          <w:fldChar w:fldCharType="end"/>
        </w:r>
      </w:hyperlink>
    </w:p>
    <w:p w14:paraId="188EC294" w14:textId="3FA4912F" w:rsidR="00441111" w:rsidRDefault="00441111">
      <w:pPr>
        <w:pStyle w:val="TableofFigures"/>
        <w:tabs>
          <w:tab w:val="right" w:leader="dot" w:pos="10456"/>
        </w:tabs>
        <w:rPr>
          <w:rFonts w:eastAsiaTheme="minorEastAsia"/>
          <w:noProof/>
          <w:sz w:val="24"/>
          <w:szCs w:val="24"/>
          <w:lang w:eastAsia="en-GB"/>
        </w:rPr>
      </w:pPr>
      <w:hyperlink w:anchor="_Toc174381147" w:history="1">
        <w:r w:rsidRPr="007E7A4E">
          <w:rPr>
            <w:rStyle w:val="Hyperlink"/>
            <w:noProof/>
          </w:rPr>
          <w:t>Figure 24 - Code behind the "db.js" file that makes the Database Connection possible</w:t>
        </w:r>
        <w:r>
          <w:rPr>
            <w:noProof/>
            <w:webHidden/>
          </w:rPr>
          <w:tab/>
        </w:r>
        <w:r>
          <w:rPr>
            <w:noProof/>
            <w:webHidden/>
          </w:rPr>
          <w:fldChar w:fldCharType="begin"/>
        </w:r>
        <w:r>
          <w:rPr>
            <w:noProof/>
            <w:webHidden/>
          </w:rPr>
          <w:instrText xml:space="preserve"> PAGEREF _Toc174381147 \h </w:instrText>
        </w:r>
        <w:r>
          <w:rPr>
            <w:noProof/>
            <w:webHidden/>
          </w:rPr>
        </w:r>
        <w:r>
          <w:rPr>
            <w:noProof/>
            <w:webHidden/>
          </w:rPr>
          <w:fldChar w:fldCharType="separate"/>
        </w:r>
        <w:r>
          <w:rPr>
            <w:noProof/>
            <w:webHidden/>
          </w:rPr>
          <w:t>21</w:t>
        </w:r>
        <w:r>
          <w:rPr>
            <w:noProof/>
            <w:webHidden/>
          </w:rPr>
          <w:fldChar w:fldCharType="end"/>
        </w:r>
      </w:hyperlink>
    </w:p>
    <w:p w14:paraId="37CB546C" w14:textId="5067085C" w:rsidR="00441111" w:rsidRDefault="00441111">
      <w:pPr>
        <w:pStyle w:val="TableofFigures"/>
        <w:tabs>
          <w:tab w:val="right" w:leader="dot" w:pos="10456"/>
        </w:tabs>
        <w:rPr>
          <w:rFonts w:eastAsiaTheme="minorEastAsia"/>
          <w:noProof/>
          <w:sz w:val="24"/>
          <w:szCs w:val="24"/>
          <w:lang w:eastAsia="en-GB"/>
        </w:rPr>
      </w:pPr>
      <w:hyperlink w:anchor="_Toc174381148" w:history="1">
        <w:r w:rsidRPr="007E7A4E">
          <w:rPr>
            <w:rStyle w:val="Hyperlink"/>
            <w:noProof/>
          </w:rPr>
          <w:t>Figure 25- Calling the Back End with fetch, wrapped in the "UseEffect" React function</w:t>
        </w:r>
        <w:r>
          <w:rPr>
            <w:noProof/>
            <w:webHidden/>
          </w:rPr>
          <w:tab/>
        </w:r>
        <w:r>
          <w:rPr>
            <w:noProof/>
            <w:webHidden/>
          </w:rPr>
          <w:fldChar w:fldCharType="begin"/>
        </w:r>
        <w:r>
          <w:rPr>
            <w:noProof/>
            <w:webHidden/>
          </w:rPr>
          <w:instrText xml:space="preserve"> PAGEREF _Toc174381148 \h </w:instrText>
        </w:r>
        <w:r>
          <w:rPr>
            <w:noProof/>
            <w:webHidden/>
          </w:rPr>
        </w:r>
        <w:r>
          <w:rPr>
            <w:noProof/>
            <w:webHidden/>
          </w:rPr>
          <w:fldChar w:fldCharType="separate"/>
        </w:r>
        <w:r>
          <w:rPr>
            <w:noProof/>
            <w:webHidden/>
          </w:rPr>
          <w:t>22</w:t>
        </w:r>
        <w:r>
          <w:rPr>
            <w:noProof/>
            <w:webHidden/>
          </w:rPr>
          <w:fldChar w:fldCharType="end"/>
        </w:r>
      </w:hyperlink>
    </w:p>
    <w:p w14:paraId="0E7296F8" w14:textId="1FE39A45" w:rsidR="00441111" w:rsidRDefault="00441111">
      <w:pPr>
        <w:pStyle w:val="TableofFigures"/>
        <w:tabs>
          <w:tab w:val="right" w:leader="dot" w:pos="10456"/>
        </w:tabs>
        <w:rPr>
          <w:rFonts w:eastAsiaTheme="minorEastAsia"/>
          <w:noProof/>
          <w:sz w:val="24"/>
          <w:szCs w:val="24"/>
          <w:lang w:eastAsia="en-GB"/>
        </w:rPr>
      </w:pPr>
      <w:hyperlink w:anchor="_Toc174381149" w:history="1">
        <w:r w:rsidRPr="007E7A4E">
          <w:rPr>
            <w:rStyle w:val="Hyperlink"/>
            <w:noProof/>
          </w:rPr>
          <w:t>Figure 26 - CORS Error message</w:t>
        </w:r>
        <w:r>
          <w:rPr>
            <w:noProof/>
            <w:webHidden/>
          </w:rPr>
          <w:tab/>
        </w:r>
        <w:r>
          <w:rPr>
            <w:noProof/>
            <w:webHidden/>
          </w:rPr>
          <w:fldChar w:fldCharType="begin"/>
        </w:r>
        <w:r>
          <w:rPr>
            <w:noProof/>
            <w:webHidden/>
          </w:rPr>
          <w:instrText xml:space="preserve"> PAGEREF _Toc174381149 \h </w:instrText>
        </w:r>
        <w:r>
          <w:rPr>
            <w:noProof/>
            <w:webHidden/>
          </w:rPr>
        </w:r>
        <w:r>
          <w:rPr>
            <w:noProof/>
            <w:webHidden/>
          </w:rPr>
          <w:fldChar w:fldCharType="separate"/>
        </w:r>
        <w:r>
          <w:rPr>
            <w:noProof/>
            <w:webHidden/>
          </w:rPr>
          <w:t>22</w:t>
        </w:r>
        <w:r>
          <w:rPr>
            <w:noProof/>
            <w:webHidden/>
          </w:rPr>
          <w:fldChar w:fldCharType="end"/>
        </w:r>
      </w:hyperlink>
    </w:p>
    <w:p w14:paraId="5D165280" w14:textId="1582C9F6" w:rsidR="00441111" w:rsidRDefault="00441111">
      <w:pPr>
        <w:pStyle w:val="TableofFigures"/>
        <w:tabs>
          <w:tab w:val="right" w:leader="dot" w:pos="10456"/>
        </w:tabs>
        <w:rPr>
          <w:rFonts w:eastAsiaTheme="minorEastAsia"/>
          <w:noProof/>
          <w:sz w:val="24"/>
          <w:szCs w:val="24"/>
          <w:lang w:eastAsia="en-GB"/>
        </w:rPr>
      </w:pPr>
      <w:hyperlink w:anchor="_Toc174381150" w:history="1">
        <w:r w:rsidRPr="007E7A4E">
          <w:rPr>
            <w:rStyle w:val="Hyperlink"/>
            <w:noProof/>
          </w:rPr>
          <w:t>Figure 27- Code added to "db.js" to resolve CORS Policy errors</w:t>
        </w:r>
        <w:r>
          <w:rPr>
            <w:noProof/>
            <w:webHidden/>
          </w:rPr>
          <w:tab/>
        </w:r>
        <w:r>
          <w:rPr>
            <w:noProof/>
            <w:webHidden/>
          </w:rPr>
          <w:fldChar w:fldCharType="begin"/>
        </w:r>
        <w:r>
          <w:rPr>
            <w:noProof/>
            <w:webHidden/>
          </w:rPr>
          <w:instrText xml:space="preserve"> PAGEREF _Toc174381150 \h </w:instrText>
        </w:r>
        <w:r>
          <w:rPr>
            <w:noProof/>
            <w:webHidden/>
          </w:rPr>
        </w:r>
        <w:r>
          <w:rPr>
            <w:noProof/>
            <w:webHidden/>
          </w:rPr>
          <w:fldChar w:fldCharType="separate"/>
        </w:r>
        <w:r>
          <w:rPr>
            <w:noProof/>
            <w:webHidden/>
          </w:rPr>
          <w:t>23</w:t>
        </w:r>
        <w:r>
          <w:rPr>
            <w:noProof/>
            <w:webHidden/>
          </w:rPr>
          <w:fldChar w:fldCharType="end"/>
        </w:r>
      </w:hyperlink>
    </w:p>
    <w:p w14:paraId="3C67F15C" w14:textId="1398568C" w:rsidR="00441111" w:rsidRDefault="00441111">
      <w:pPr>
        <w:pStyle w:val="TableofFigures"/>
        <w:tabs>
          <w:tab w:val="right" w:leader="dot" w:pos="10456"/>
        </w:tabs>
        <w:rPr>
          <w:rFonts w:eastAsiaTheme="minorEastAsia"/>
          <w:noProof/>
          <w:sz w:val="24"/>
          <w:szCs w:val="24"/>
          <w:lang w:eastAsia="en-GB"/>
        </w:rPr>
      </w:pPr>
      <w:hyperlink w:anchor="_Toc174381151" w:history="1">
        <w:r w:rsidRPr="007E7A4E">
          <w:rPr>
            <w:rStyle w:val="Hyperlink"/>
            <w:noProof/>
          </w:rPr>
          <w:t>Figure 28 - Rendered Database results</w:t>
        </w:r>
        <w:r>
          <w:rPr>
            <w:noProof/>
            <w:webHidden/>
          </w:rPr>
          <w:tab/>
        </w:r>
        <w:r>
          <w:rPr>
            <w:noProof/>
            <w:webHidden/>
          </w:rPr>
          <w:fldChar w:fldCharType="begin"/>
        </w:r>
        <w:r>
          <w:rPr>
            <w:noProof/>
            <w:webHidden/>
          </w:rPr>
          <w:instrText xml:space="preserve"> PAGEREF _Toc174381151 \h </w:instrText>
        </w:r>
        <w:r>
          <w:rPr>
            <w:noProof/>
            <w:webHidden/>
          </w:rPr>
        </w:r>
        <w:r>
          <w:rPr>
            <w:noProof/>
            <w:webHidden/>
          </w:rPr>
          <w:fldChar w:fldCharType="separate"/>
        </w:r>
        <w:r>
          <w:rPr>
            <w:noProof/>
            <w:webHidden/>
          </w:rPr>
          <w:t>23</w:t>
        </w:r>
        <w:r>
          <w:rPr>
            <w:noProof/>
            <w:webHidden/>
          </w:rPr>
          <w:fldChar w:fldCharType="end"/>
        </w:r>
      </w:hyperlink>
    </w:p>
    <w:p w14:paraId="7AA32FBC" w14:textId="0C5B9CBE" w:rsidR="00441111" w:rsidRDefault="00441111">
      <w:pPr>
        <w:pStyle w:val="TableofFigures"/>
        <w:tabs>
          <w:tab w:val="right" w:leader="dot" w:pos="10456"/>
        </w:tabs>
        <w:rPr>
          <w:rFonts w:eastAsiaTheme="minorEastAsia"/>
          <w:noProof/>
          <w:sz w:val="24"/>
          <w:szCs w:val="24"/>
          <w:lang w:eastAsia="en-GB"/>
        </w:rPr>
      </w:pPr>
      <w:hyperlink w:anchor="_Toc174381152" w:history="1">
        <w:r w:rsidRPr="007E7A4E">
          <w:rPr>
            <w:rStyle w:val="Hyperlink"/>
            <w:noProof/>
          </w:rPr>
          <w:t>Figure 29- Permissions applied to the SQL Integration account</w:t>
        </w:r>
        <w:r>
          <w:rPr>
            <w:noProof/>
            <w:webHidden/>
          </w:rPr>
          <w:tab/>
        </w:r>
        <w:r>
          <w:rPr>
            <w:noProof/>
            <w:webHidden/>
          </w:rPr>
          <w:fldChar w:fldCharType="begin"/>
        </w:r>
        <w:r>
          <w:rPr>
            <w:noProof/>
            <w:webHidden/>
          </w:rPr>
          <w:instrText xml:space="preserve"> PAGEREF _Toc174381152 \h </w:instrText>
        </w:r>
        <w:r>
          <w:rPr>
            <w:noProof/>
            <w:webHidden/>
          </w:rPr>
        </w:r>
        <w:r>
          <w:rPr>
            <w:noProof/>
            <w:webHidden/>
          </w:rPr>
          <w:fldChar w:fldCharType="separate"/>
        </w:r>
        <w:r>
          <w:rPr>
            <w:noProof/>
            <w:webHidden/>
          </w:rPr>
          <w:t>24</w:t>
        </w:r>
        <w:r>
          <w:rPr>
            <w:noProof/>
            <w:webHidden/>
          </w:rPr>
          <w:fldChar w:fldCharType="end"/>
        </w:r>
      </w:hyperlink>
    </w:p>
    <w:p w14:paraId="616B2CEA" w14:textId="70E129F0" w:rsidR="00441111" w:rsidRDefault="00441111">
      <w:pPr>
        <w:pStyle w:val="TableofFigures"/>
        <w:tabs>
          <w:tab w:val="right" w:leader="dot" w:pos="10456"/>
        </w:tabs>
        <w:rPr>
          <w:rFonts w:eastAsiaTheme="minorEastAsia"/>
          <w:noProof/>
          <w:sz w:val="24"/>
          <w:szCs w:val="24"/>
          <w:lang w:eastAsia="en-GB"/>
        </w:rPr>
      </w:pPr>
      <w:hyperlink w:anchor="_Toc174381153" w:history="1">
        <w:r w:rsidRPr="007E7A4E">
          <w:rPr>
            <w:rStyle w:val="Hyperlink"/>
            <w:noProof/>
          </w:rPr>
          <w:t>Figure 30- Definition of E1B08 from Experian (2024) documentation</w:t>
        </w:r>
        <w:r>
          <w:rPr>
            <w:noProof/>
            <w:webHidden/>
          </w:rPr>
          <w:tab/>
        </w:r>
        <w:r>
          <w:rPr>
            <w:noProof/>
            <w:webHidden/>
          </w:rPr>
          <w:fldChar w:fldCharType="begin"/>
        </w:r>
        <w:r>
          <w:rPr>
            <w:noProof/>
            <w:webHidden/>
          </w:rPr>
          <w:instrText xml:space="preserve"> PAGEREF _Toc174381153 \h </w:instrText>
        </w:r>
        <w:r>
          <w:rPr>
            <w:noProof/>
            <w:webHidden/>
          </w:rPr>
        </w:r>
        <w:r>
          <w:rPr>
            <w:noProof/>
            <w:webHidden/>
          </w:rPr>
          <w:fldChar w:fldCharType="separate"/>
        </w:r>
        <w:r>
          <w:rPr>
            <w:noProof/>
            <w:webHidden/>
          </w:rPr>
          <w:t>25</w:t>
        </w:r>
        <w:r>
          <w:rPr>
            <w:noProof/>
            <w:webHidden/>
          </w:rPr>
          <w:fldChar w:fldCharType="end"/>
        </w:r>
      </w:hyperlink>
    </w:p>
    <w:p w14:paraId="67A70351" w14:textId="69042924" w:rsidR="00441111" w:rsidRDefault="00441111">
      <w:pPr>
        <w:pStyle w:val="TableofFigures"/>
        <w:tabs>
          <w:tab w:val="right" w:leader="dot" w:pos="10456"/>
        </w:tabs>
        <w:rPr>
          <w:rFonts w:eastAsiaTheme="minorEastAsia"/>
          <w:noProof/>
          <w:sz w:val="24"/>
          <w:szCs w:val="24"/>
          <w:lang w:eastAsia="en-GB"/>
        </w:rPr>
      </w:pPr>
      <w:hyperlink w:anchor="_Toc174381154" w:history="1">
        <w:r w:rsidRPr="007E7A4E">
          <w:rPr>
            <w:rStyle w:val="Hyperlink"/>
            <w:noProof/>
          </w:rPr>
          <w:t>Figure 31 - Definition of AccountStatus from Experian (2024) documentation</w:t>
        </w:r>
        <w:r>
          <w:rPr>
            <w:noProof/>
            <w:webHidden/>
          </w:rPr>
          <w:tab/>
        </w:r>
        <w:r>
          <w:rPr>
            <w:noProof/>
            <w:webHidden/>
          </w:rPr>
          <w:fldChar w:fldCharType="begin"/>
        </w:r>
        <w:r>
          <w:rPr>
            <w:noProof/>
            <w:webHidden/>
          </w:rPr>
          <w:instrText xml:space="preserve"> PAGEREF _Toc174381154 \h </w:instrText>
        </w:r>
        <w:r>
          <w:rPr>
            <w:noProof/>
            <w:webHidden/>
          </w:rPr>
        </w:r>
        <w:r>
          <w:rPr>
            <w:noProof/>
            <w:webHidden/>
          </w:rPr>
          <w:fldChar w:fldCharType="separate"/>
        </w:r>
        <w:r>
          <w:rPr>
            <w:noProof/>
            <w:webHidden/>
          </w:rPr>
          <w:t>25</w:t>
        </w:r>
        <w:r>
          <w:rPr>
            <w:noProof/>
            <w:webHidden/>
          </w:rPr>
          <w:fldChar w:fldCharType="end"/>
        </w:r>
      </w:hyperlink>
    </w:p>
    <w:p w14:paraId="0D37335D" w14:textId="5303F72D" w:rsidR="00441111" w:rsidRDefault="00441111">
      <w:pPr>
        <w:pStyle w:val="TableofFigures"/>
        <w:tabs>
          <w:tab w:val="right" w:leader="dot" w:pos="10456"/>
        </w:tabs>
        <w:rPr>
          <w:rFonts w:eastAsiaTheme="minorEastAsia"/>
          <w:noProof/>
          <w:sz w:val="24"/>
          <w:szCs w:val="24"/>
          <w:lang w:eastAsia="en-GB"/>
        </w:rPr>
      </w:pPr>
      <w:hyperlink w:anchor="_Toc174381155" w:history="1">
        <w:r w:rsidRPr="007E7A4E">
          <w:rPr>
            <w:rStyle w:val="Hyperlink"/>
            <w:noProof/>
          </w:rPr>
          <w:t>Figure 32- Installing csv-parser</w:t>
        </w:r>
        <w:r>
          <w:rPr>
            <w:noProof/>
            <w:webHidden/>
          </w:rPr>
          <w:tab/>
        </w:r>
        <w:r>
          <w:rPr>
            <w:noProof/>
            <w:webHidden/>
          </w:rPr>
          <w:fldChar w:fldCharType="begin"/>
        </w:r>
        <w:r>
          <w:rPr>
            <w:noProof/>
            <w:webHidden/>
          </w:rPr>
          <w:instrText xml:space="preserve"> PAGEREF _Toc174381155 \h </w:instrText>
        </w:r>
        <w:r>
          <w:rPr>
            <w:noProof/>
            <w:webHidden/>
          </w:rPr>
        </w:r>
        <w:r>
          <w:rPr>
            <w:noProof/>
            <w:webHidden/>
          </w:rPr>
          <w:fldChar w:fldCharType="separate"/>
        </w:r>
        <w:r>
          <w:rPr>
            <w:noProof/>
            <w:webHidden/>
          </w:rPr>
          <w:t>26</w:t>
        </w:r>
        <w:r>
          <w:rPr>
            <w:noProof/>
            <w:webHidden/>
          </w:rPr>
          <w:fldChar w:fldCharType="end"/>
        </w:r>
      </w:hyperlink>
    </w:p>
    <w:p w14:paraId="19BA30B5" w14:textId="28F6376D" w:rsidR="00441111" w:rsidRDefault="00441111">
      <w:pPr>
        <w:pStyle w:val="TableofFigures"/>
        <w:tabs>
          <w:tab w:val="right" w:leader="dot" w:pos="10456"/>
        </w:tabs>
        <w:rPr>
          <w:rFonts w:eastAsiaTheme="minorEastAsia"/>
          <w:noProof/>
          <w:sz w:val="24"/>
          <w:szCs w:val="24"/>
          <w:lang w:eastAsia="en-GB"/>
        </w:rPr>
      </w:pPr>
      <w:hyperlink w:anchor="_Toc174381156" w:history="1">
        <w:r w:rsidRPr="007E7A4E">
          <w:rPr>
            <w:rStyle w:val="Hyperlink"/>
            <w:noProof/>
          </w:rPr>
          <w:t>Figure 33- Error attempting to load a dependency directly into React for my lookup function</w:t>
        </w:r>
        <w:r>
          <w:rPr>
            <w:noProof/>
            <w:webHidden/>
          </w:rPr>
          <w:tab/>
        </w:r>
        <w:r>
          <w:rPr>
            <w:noProof/>
            <w:webHidden/>
          </w:rPr>
          <w:fldChar w:fldCharType="begin"/>
        </w:r>
        <w:r>
          <w:rPr>
            <w:noProof/>
            <w:webHidden/>
          </w:rPr>
          <w:instrText xml:space="preserve"> PAGEREF _Toc174381156 \h </w:instrText>
        </w:r>
        <w:r>
          <w:rPr>
            <w:noProof/>
            <w:webHidden/>
          </w:rPr>
        </w:r>
        <w:r>
          <w:rPr>
            <w:noProof/>
            <w:webHidden/>
          </w:rPr>
          <w:fldChar w:fldCharType="separate"/>
        </w:r>
        <w:r>
          <w:rPr>
            <w:noProof/>
            <w:webHidden/>
          </w:rPr>
          <w:t>26</w:t>
        </w:r>
        <w:r>
          <w:rPr>
            <w:noProof/>
            <w:webHidden/>
          </w:rPr>
          <w:fldChar w:fldCharType="end"/>
        </w:r>
      </w:hyperlink>
    </w:p>
    <w:p w14:paraId="16EB52E4" w14:textId="7E4D3B0E" w:rsidR="00441111" w:rsidRDefault="00441111">
      <w:pPr>
        <w:pStyle w:val="TableofFigures"/>
        <w:tabs>
          <w:tab w:val="right" w:leader="dot" w:pos="10456"/>
        </w:tabs>
        <w:rPr>
          <w:rFonts w:eastAsiaTheme="minorEastAsia"/>
          <w:noProof/>
          <w:sz w:val="24"/>
          <w:szCs w:val="24"/>
          <w:lang w:eastAsia="en-GB"/>
        </w:rPr>
      </w:pPr>
      <w:hyperlink w:anchor="_Toc174381157" w:history="1">
        <w:r w:rsidRPr="007E7A4E">
          <w:rPr>
            <w:rStyle w:val="Hyperlink"/>
            <w:noProof/>
          </w:rPr>
          <w:t>Figure 34- router.et method for the backend to accept a search parameter</w:t>
        </w:r>
        <w:r>
          <w:rPr>
            <w:noProof/>
            <w:webHidden/>
          </w:rPr>
          <w:tab/>
        </w:r>
        <w:r>
          <w:rPr>
            <w:noProof/>
            <w:webHidden/>
          </w:rPr>
          <w:fldChar w:fldCharType="begin"/>
        </w:r>
        <w:r>
          <w:rPr>
            <w:noProof/>
            <w:webHidden/>
          </w:rPr>
          <w:instrText xml:space="preserve"> PAGEREF _Toc174381157 \h </w:instrText>
        </w:r>
        <w:r>
          <w:rPr>
            <w:noProof/>
            <w:webHidden/>
          </w:rPr>
        </w:r>
        <w:r>
          <w:rPr>
            <w:noProof/>
            <w:webHidden/>
          </w:rPr>
          <w:fldChar w:fldCharType="separate"/>
        </w:r>
        <w:r>
          <w:rPr>
            <w:noProof/>
            <w:webHidden/>
          </w:rPr>
          <w:t>27</w:t>
        </w:r>
        <w:r>
          <w:rPr>
            <w:noProof/>
            <w:webHidden/>
          </w:rPr>
          <w:fldChar w:fldCharType="end"/>
        </w:r>
      </w:hyperlink>
    </w:p>
    <w:p w14:paraId="5CD7C513" w14:textId="07553940" w:rsidR="00441111" w:rsidRDefault="00441111">
      <w:pPr>
        <w:pStyle w:val="TableofFigures"/>
        <w:tabs>
          <w:tab w:val="right" w:leader="dot" w:pos="10456"/>
        </w:tabs>
        <w:rPr>
          <w:rFonts w:eastAsiaTheme="minorEastAsia"/>
          <w:noProof/>
          <w:sz w:val="24"/>
          <w:szCs w:val="24"/>
          <w:lang w:eastAsia="en-GB"/>
        </w:rPr>
      </w:pPr>
      <w:hyperlink w:anchor="_Toc174381158" w:history="1">
        <w:r w:rsidRPr="007E7A4E">
          <w:rPr>
            <w:rStyle w:val="Hyperlink"/>
            <w:noProof/>
          </w:rPr>
          <w:t>Figure 35 - Endpoint logic showing the lookup function being used &amp; sending this back to the calling application</w:t>
        </w:r>
        <w:r>
          <w:rPr>
            <w:noProof/>
            <w:webHidden/>
          </w:rPr>
          <w:tab/>
        </w:r>
        <w:r>
          <w:rPr>
            <w:noProof/>
            <w:webHidden/>
          </w:rPr>
          <w:fldChar w:fldCharType="begin"/>
        </w:r>
        <w:r>
          <w:rPr>
            <w:noProof/>
            <w:webHidden/>
          </w:rPr>
          <w:instrText xml:space="preserve"> PAGEREF _Toc174381158 \h </w:instrText>
        </w:r>
        <w:r>
          <w:rPr>
            <w:noProof/>
            <w:webHidden/>
          </w:rPr>
        </w:r>
        <w:r>
          <w:rPr>
            <w:noProof/>
            <w:webHidden/>
          </w:rPr>
          <w:fldChar w:fldCharType="separate"/>
        </w:r>
        <w:r>
          <w:rPr>
            <w:noProof/>
            <w:webHidden/>
          </w:rPr>
          <w:t>28</w:t>
        </w:r>
        <w:r>
          <w:rPr>
            <w:noProof/>
            <w:webHidden/>
          </w:rPr>
          <w:fldChar w:fldCharType="end"/>
        </w:r>
      </w:hyperlink>
    </w:p>
    <w:p w14:paraId="5CB05858" w14:textId="51E4BBC8" w:rsidR="00441111" w:rsidRDefault="00441111">
      <w:pPr>
        <w:pStyle w:val="TableofFigures"/>
        <w:tabs>
          <w:tab w:val="right" w:leader="dot" w:pos="10456"/>
        </w:tabs>
        <w:rPr>
          <w:rFonts w:eastAsiaTheme="minorEastAsia"/>
          <w:noProof/>
          <w:sz w:val="24"/>
          <w:szCs w:val="24"/>
          <w:lang w:eastAsia="en-GB"/>
        </w:rPr>
      </w:pPr>
      <w:hyperlink w:anchor="_Toc174381159" w:history="1">
        <w:r w:rsidRPr="007E7A4E">
          <w:rPr>
            <w:rStyle w:val="Hyperlink"/>
            <w:noProof/>
          </w:rPr>
          <w:t>Figure 36 - Code for Lookup functionality</w:t>
        </w:r>
        <w:r>
          <w:rPr>
            <w:noProof/>
            <w:webHidden/>
          </w:rPr>
          <w:tab/>
        </w:r>
        <w:r>
          <w:rPr>
            <w:noProof/>
            <w:webHidden/>
          </w:rPr>
          <w:fldChar w:fldCharType="begin"/>
        </w:r>
        <w:r>
          <w:rPr>
            <w:noProof/>
            <w:webHidden/>
          </w:rPr>
          <w:instrText xml:space="preserve"> PAGEREF _Toc174381159 \h </w:instrText>
        </w:r>
        <w:r>
          <w:rPr>
            <w:noProof/>
            <w:webHidden/>
          </w:rPr>
        </w:r>
        <w:r>
          <w:rPr>
            <w:noProof/>
            <w:webHidden/>
          </w:rPr>
          <w:fldChar w:fldCharType="separate"/>
        </w:r>
        <w:r>
          <w:rPr>
            <w:noProof/>
            <w:webHidden/>
          </w:rPr>
          <w:t>29</w:t>
        </w:r>
        <w:r>
          <w:rPr>
            <w:noProof/>
            <w:webHidden/>
          </w:rPr>
          <w:fldChar w:fldCharType="end"/>
        </w:r>
      </w:hyperlink>
    </w:p>
    <w:p w14:paraId="743A1E21" w14:textId="5B552C40" w:rsidR="00441111" w:rsidRDefault="00441111">
      <w:pPr>
        <w:pStyle w:val="TableofFigures"/>
        <w:tabs>
          <w:tab w:val="right" w:leader="dot" w:pos="10456"/>
        </w:tabs>
        <w:rPr>
          <w:rFonts w:eastAsiaTheme="minorEastAsia"/>
          <w:noProof/>
          <w:sz w:val="24"/>
          <w:szCs w:val="24"/>
          <w:lang w:eastAsia="en-GB"/>
        </w:rPr>
      </w:pPr>
      <w:hyperlink w:anchor="_Toc174381160" w:history="1">
        <w:r w:rsidRPr="007E7A4E">
          <w:rPr>
            <w:rStyle w:val="Hyperlink"/>
            <w:noProof/>
          </w:rPr>
          <w:t>Figure 37- OnClick property using the lookup function</w:t>
        </w:r>
        <w:r>
          <w:rPr>
            <w:noProof/>
            <w:webHidden/>
          </w:rPr>
          <w:tab/>
        </w:r>
        <w:r>
          <w:rPr>
            <w:noProof/>
            <w:webHidden/>
          </w:rPr>
          <w:fldChar w:fldCharType="begin"/>
        </w:r>
        <w:r>
          <w:rPr>
            <w:noProof/>
            <w:webHidden/>
          </w:rPr>
          <w:instrText xml:space="preserve"> PAGEREF _Toc174381160 \h </w:instrText>
        </w:r>
        <w:r>
          <w:rPr>
            <w:noProof/>
            <w:webHidden/>
          </w:rPr>
        </w:r>
        <w:r>
          <w:rPr>
            <w:noProof/>
            <w:webHidden/>
          </w:rPr>
          <w:fldChar w:fldCharType="separate"/>
        </w:r>
        <w:r>
          <w:rPr>
            <w:noProof/>
            <w:webHidden/>
          </w:rPr>
          <w:t>30</w:t>
        </w:r>
        <w:r>
          <w:rPr>
            <w:noProof/>
            <w:webHidden/>
          </w:rPr>
          <w:fldChar w:fldCharType="end"/>
        </w:r>
      </w:hyperlink>
    </w:p>
    <w:p w14:paraId="74A2C2FC" w14:textId="607AF840" w:rsidR="00441111" w:rsidRDefault="00441111">
      <w:pPr>
        <w:pStyle w:val="TableofFigures"/>
        <w:tabs>
          <w:tab w:val="right" w:leader="dot" w:pos="10456"/>
        </w:tabs>
        <w:rPr>
          <w:rFonts w:eastAsiaTheme="minorEastAsia"/>
          <w:noProof/>
          <w:sz w:val="24"/>
          <w:szCs w:val="24"/>
          <w:lang w:eastAsia="en-GB"/>
        </w:rPr>
      </w:pPr>
      <w:hyperlink w:anchor="_Toc174381161" w:history="1">
        <w:r w:rsidRPr="007E7A4E">
          <w:rPr>
            <w:rStyle w:val="Hyperlink"/>
            <w:noProof/>
          </w:rPr>
          <w:t>Figure 38 - Lookup prompt presented to the user for E1B08 as seen in Firefox</w:t>
        </w:r>
        <w:r>
          <w:rPr>
            <w:noProof/>
            <w:webHidden/>
          </w:rPr>
          <w:tab/>
        </w:r>
        <w:r>
          <w:rPr>
            <w:noProof/>
            <w:webHidden/>
          </w:rPr>
          <w:fldChar w:fldCharType="begin"/>
        </w:r>
        <w:r>
          <w:rPr>
            <w:noProof/>
            <w:webHidden/>
          </w:rPr>
          <w:instrText xml:space="preserve"> PAGEREF _Toc174381161 \h </w:instrText>
        </w:r>
        <w:r>
          <w:rPr>
            <w:noProof/>
            <w:webHidden/>
          </w:rPr>
        </w:r>
        <w:r>
          <w:rPr>
            <w:noProof/>
            <w:webHidden/>
          </w:rPr>
          <w:fldChar w:fldCharType="separate"/>
        </w:r>
        <w:r>
          <w:rPr>
            <w:noProof/>
            <w:webHidden/>
          </w:rPr>
          <w:t>31</w:t>
        </w:r>
        <w:r>
          <w:rPr>
            <w:noProof/>
            <w:webHidden/>
          </w:rPr>
          <w:fldChar w:fldCharType="end"/>
        </w:r>
      </w:hyperlink>
    </w:p>
    <w:p w14:paraId="231F2613" w14:textId="003DE3E6" w:rsidR="00441111" w:rsidRDefault="00441111">
      <w:pPr>
        <w:pStyle w:val="TableofFigures"/>
        <w:tabs>
          <w:tab w:val="right" w:leader="dot" w:pos="10456"/>
        </w:tabs>
        <w:rPr>
          <w:rFonts w:eastAsiaTheme="minorEastAsia"/>
          <w:noProof/>
          <w:sz w:val="24"/>
          <w:szCs w:val="24"/>
          <w:lang w:eastAsia="en-GB"/>
        </w:rPr>
      </w:pPr>
      <w:hyperlink w:anchor="_Toc174381162" w:history="1">
        <w:r w:rsidRPr="007E7A4E">
          <w:rPr>
            <w:rStyle w:val="Hyperlink"/>
            <w:noProof/>
          </w:rPr>
          <w:t>Figure 39- Lookup prompt presented to the user for E1B08 as seen in Microsoft Edge</w:t>
        </w:r>
        <w:r>
          <w:rPr>
            <w:noProof/>
            <w:webHidden/>
          </w:rPr>
          <w:tab/>
        </w:r>
        <w:r>
          <w:rPr>
            <w:noProof/>
            <w:webHidden/>
          </w:rPr>
          <w:fldChar w:fldCharType="begin"/>
        </w:r>
        <w:r>
          <w:rPr>
            <w:noProof/>
            <w:webHidden/>
          </w:rPr>
          <w:instrText xml:space="preserve"> PAGEREF _Toc174381162 \h </w:instrText>
        </w:r>
        <w:r>
          <w:rPr>
            <w:noProof/>
            <w:webHidden/>
          </w:rPr>
        </w:r>
        <w:r>
          <w:rPr>
            <w:noProof/>
            <w:webHidden/>
          </w:rPr>
          <w:fldChar w:fldCharType="separate"/>
        </w:r>
        <w:r>
          <w:rPr>
            <w:noProof/>
            <w:webHidden/>
          </w:rPr>
          <w:t>32</w:t>
        </w:r>
        <w:r>
          <w:rPr>
            <w:noProof/>
            <w:webHidden/>
          </w:rPr>
          <w:fldChar w:fldCharType="end"/>
        </w:r>
      </w:hyperlink>
    </w:p>
    <w:p w14:paraId="7D04695C" w14:textId="11CDAB43" w:rsidR="00441111" w:rsidRDefault="00441111">
      <w:pPr>
        <w:pStyle w:val="TableofFigures"/>
        <w:tabs>
          <w:tab w:val="right" w:leader="dot" w:pos="10456"/>
        </w:tabs>
        <w:rPr>
          <w:rFonts w:eastAsiaTheme="minorEastAsia"/>
          <w:noProof/>
          <w:sz w:val="24"/>
          <w:szCs w:val="24"/>
          <w:lang w:eastAsia="en-GB"/>
        </w:rPr>
      </w:pPr>
      <w:hyperlink w:anchor="_Toc174381163" w:history="1">
        <w:r w:rsidRPr="007E7A4E">
          <w:rPr>
            <w:rStyle w:val="Hyperlink"/>
            <w:noProof/>
          </w:rPr>
          <w:t>Figure 40- Switch case to translate AccountStatus into a business-friendly value</w:t>
        </w:r>
        <w:r>
          <w:rPr>
            <w:noProof/>
            <w:webHidden/>
          </w:rPr>
          <w:tab/>
        </w:r>
        <w:r>
          <w:rPr>
            <w:noProof/>
            <w:webHidden/>
          </w:rPr>
          <w:fldChar w:fldCharType="begin"/>
        </w:r>
        <w:r>
          <w:rPr>
            <w:noProof/>
            <w:webHidden/>
          </w:rPr>
          <w:instrText xml:space="preserve"> PAGEREF _Toc174381163 \h </w:instrText>
        </w:r>
        <w:r>
          <w:rPr>
            <w:noProof/>
            <w:webHidden/>
          </w:rPr>
        </w:r>
        <w:r>
          <w:rPr>
            <w:noProof/>
            <w:webHidden/>
          </w:rPr>
          <w:fldChar w:fldCharType="separate"/>
        </w:r>
        <w:r>
          <w:rPr>
            <w:noProof/>
            <w:webHidden/>
          </w:rPr>
          <w:t>33</w:t>
        </w:r>
        <w:r>
          <w:rPr>
            <w:noProof/>
            <w:webHidden/>
          </w:rPr>
          <w:fldChar w:fldCharType="end"/>
        </w:r>
      </w:hyperlink>
    </w:p>
    <w:p w14:paraId="2D4AF30C" w14:textId="0C331A87" w:rsidR="00441111" w:rsidRDefault="00441111">
      <w:pPr>
        <w:pStyle w:val="TableofFigures"/>
        <w:tabs>
          <w:tab w:val="right" w:leader="dot" w:pos="10456"/>
        </w:tabs>
        <w:rPr>
          <w:rFonts w:eastAsiaTheme="minorEastAsia"/>
          <w:noProof/>
          <w:sz w:val="24"/>
          <w:szCs w:val="24"/>
          <w:lang w:eastAsia="en-GB"/>
        </w:rPr>
      </w:pPr>
      <w:hyperlink w:anchor="_Toc174381164" w:history="1">
        <w:r w:rsidRPr="007E7A4E">
          <w:rPr>
            <w:rStyle w:val="Hyperlink"/>
            <w:noProof/>
          </w:rPr>
          <w:t>Figure 41 - CaisRow component return statement, showing the translated value in use</w:t>
        </w:r>
        <w:r>
          <w:rPr>
            <w:noProof/>
            <w:webHidden/>
          </w:rPr>
          <w:tab/>
        </w:r>
        <w:r>
          <w:rPr>
            <w:noProof/>
            <w:webHidden/>
          </w:rPr>
          <w:fldChar w:fldCharType="begin"/>
        </w:r>
        <w:r>
          <w:rPr>
            <w:noProof/>
            <w:webHidden/>
          </w:rPr>
          <w:instrText xml:space="preserve"> PAGEREF _Toc174381164 \h </w:instrText>
        </w:r>
        <w:r>
          <w:rPr>
            <w:noProof/>
            <w:webHidden/>
          </w:rPr>
        </w:r>
        <w:r>
          <w:rPr>
            <w:noProof/>
            <w:webHidden/>
          </w:rPr>
          <w:fldChar w:fldCharType="separate"/>
        </w:r>
        <w:r>
          <w:rPr>
            <w:noProof/>
            <w:webHidden/>
          </w:rPr>
          <w:t>33</w:t>
        </w:r>
        <w:r>
          <w:rPr>
            <w:noProof/>
            <w:webHidden/>
          </w:rPr>
          <w:fldChar w:fldCharType="end"/>
        </w:r>
      </w:hyperlink>
    </w:p>
    <w:p w14:paraId="2F5ADA51" w14:textId="320503FC" w:rsidR="00441111" w:rsidRDefault="00441111">
      <w:pPr>
        <w:pStyle w:val="TableofFigures"/>
        <w:tabs>
          <w:tab w:val="right" w:leader="dot" w:pos="10456"/>
        </w:tabs>
        <w:rPr>
          <w:rFonts w:eastAsiaTheme="minorEastAsia"/>
          <w:noProof/>
          <w:sz w:val="24"/>
          <w:szCs w:val="24"/>
          <w:lang w:eastAsia="en-GB"/>
        </w:rPr>
      </w:pPr>
      <w:hyperlink w:anchor="_Toc174381165" w:history="1">
        <w:r w:rsidRPr="007E7A4E">
          <w:rPr>
            <w:rStyle w:val="Hyperlink"/>
            <w:noProof/>
          </w:rPr>
          <w:t>Figure 42- React JSX code showing the rendering of the CaisRow components via the .map() method</w:t>
        </w:r>
        <w:r>
          <w:rPr>
            <w:noProof/>
            <w:webHidden/>
          </w:rPr>
          <w:tab/>
        </w:r>
        <w:r>
          <w:rPr>
            <w:noProof/>
            <w:webHidden/>
          </w:rPr>
          <w:fldChar w:fldCharType="begin"/>
        </w:r>
        <w:r>
          <w:rPr>
            <w:noProof/>
            <w:webHidden/>
          </w:rPr>
          <w:instrText xml:space="preserve"> PAGEREF _Toc174381165 \h </w:instrText>
        </w:r>
        <w:r>
          <w:rPr>
            <w:noProof/>
            <w:webHidden/>
          </w:rPr>
        </w:r>
        <w:r>
          <w:rPr>
            <w:noProof/>
            <w:webHidden/>
          </w:rPr>
          <w:fldChar w:fldCharType="separate"/>
        </w:r>
        <w:r>
          <w:rPr>
            <w:noProof/>
            <w:webHidden/>
          </w:rPr>
          <w:t>34</w:t>
        </w:r>
        <w:r>
          <w:rPr>
            <w:noProof/>
            <w:webHidden/>
          </w:rPr>
          <w:fldChar w:fldCharType="end"/>
        </w:r>
      </w:hyperlink>
    </w:p>
    <w:p w14:paraId="4B762FCA" w14:textId="10C06500" w:rsidR="00441111" w:rsidRDefault="00441111">
      <w:pPr>
        <w:pStyle w:val="TableofFigures"/>
        <w:tabs>
          <w:tab w:val="right" w:leader="dot" w:pos="10456"/>
        </w:tabs>
        <w:rPr>
          <w:rFonts w:eastAsiaTheme="minorEastAsia"/>
          <w:noProof/>
          <w:sz w:val="24"/>
          <w:szCs w:val="24"/>
          <w:lang w:eastAsia="en-GB"/>
        </w:rPr>
      </w:pPr>
      <w:hyperlink w:anchor="_Toc174381166" w:history="1">
        <w:r w:rsidRPr="007E7A4E">
          <w:rPr>
            <w:rStyle w:val="Hyperlink"/>
            <w:noProof/>
          </w:rPr>
          <w:t>Figure 43 - Rendered React application showing the business-friendly language used instead of the original values</w:t>
        </w:r>
        <w:r>
          <w:rPr>
            <w:noProof/>
            <w:webHidden/>
          </w:rPr>
          <w:tab/>
        </w:r>
        <w:r>
          <w:rPr>
            <w:noProof/>
            <w:webHidden/>
          </w:rPr>
          <w:fldChar w:fldCharType="begin"/>
        </w:r>
        <w:r>
          <w:rPr>
            <w:noProof/>
            <w:webHidden/>
          </w:rPr>
          <w:instrText xml:space="preserve"> PAGEREF _Toc174381166 \h </w:instrText>
        </w:r>
        <w:r>
          <w:rPr>
            <w:noProof/>
            <w:webHidden/>
          </w:rPr>
        </w:r>
        <w:r>
          <w:rPr>
            <w:noProof/>
            <w:webHidden/>
          </w:rPr>
          <w:fldChar w:fldCharType="separate"/>
        </w:r>
        <w:r>
          <w:rPr>
            <w:noProof/>
            <w:webHidden/>
          </w:rPr>
          <w:t>34</w:t>
        </w:r>
        <w:r>
          <w:rPr>
            <w:noProof/>
            <w:webHidden/>
          </w:rPr>
          <w:fldChar w:fldCharType="end"/>
        </w:r>
      </w:hyperlink>
    </w:p>
    <w:p w14:paraId="10143479" w14:textId="45C30295" w:rsidR="00441111" w:rsidRDefault="00441111">
      <w:pPr>
        <w:pStyle w:val="TableofFigures"/>
        <w:tabs>
          <w:tab w:val="right" w:leader="dot" w:pos="10456"/>
        </w:tabs>
        <w:rPr>
          <w:rFonts w:eastAsiaTheme="minorEastAsia"/>
          <w:noProof/>
          <w:sz w:val="24"/>
          <w:szCs w:val="24"/>
          <w:lang w:eastAsia="en-GB"/>
        </w:rPr>
      </w:pPr>
      <w:hyperlink w:anchor="_Toc174381167" w:history="1">
        <w:r w:rsidRPr="007E7A4E">
          <w:rPr>
            <w:rStyle w:val="Hyperlink"/>
            <w:noProof/>
          </w:rPr>
          <w:t>Figure 44 - Hardcoded URL within the React Application</w:t>
        </w:r>
        <w:r>
          <w:rPr>
            <w:noProof/>
            <w:webHidden/>
          </w:rPr>
          <w:tab/>
        </w:r>
        <w:r>
          <w:rPr>
            <w:noProof/>
            <w:webHidden/>
          </w:rPr>
          <w:fldChar w:fldCharType="begin"/>
        </w:r>
        <w:r>
          <w:rPr>
            <w:noProof/>
            <w:webHidden/>
          </w:rPr>
          <w:instrText xml:space="preserve"> PAGEREF _Toc174381167 \h </w:instrText>
        </w:r>
        <w:r>
          <w:rPr>
            <w:noProof/>
            <w:webHidden/>
          </w:rPr>
        </w:r>
        <w:r>
          <w:rPr>
            <w:noProof/>
            <w:webHidden/>
          </w:rPr>
          <w:fldChar w:fldCharType="separate"/>
        </w:r>
        <w:r>
          <w:rPr>
            <w:noProof/>
            <w:webHidden/>
          </w:rPr>
          <w:t>35</w:t>
        </w:r>
        <w:r>
          <w:rPr>
            <w:noProof/>
            <w:webHidden/>
          </w:rPr>
          <w:fldChar w:fldCharType="end"/>
        </w:r>
      </w:hyperlink>
    </w:p>
    <w:p w14:paraId="722DC27F" w14:textId="7483D113" w:rsidR="00441111" w:rsidRDefault="00441111">
      <w:pPr>
        <w:pStyle w:val="TableofFigures"/>
        <w:tabs>
          <w:tab w:val="right" w:leader="dot" w:pos="10456"/>
        </w:tabs>
        <w:rPr>
          <w:rFonts w:eastAsiaTheme="minorEastAsia"/>
          <w:noProof/>
          <w:sz w:val="24"/>
          <w:szCs w:val="24"/>
          <w:lang w:eastAsia="en-GB"/>
        </w:rPr>
      </w:pPr>
      <w:hyperlink w:anchor="_Toc174381168" w:history="1">
        <w:r w:rsidRPr="007E7A4E">
          <w:rPr>
            <w:rStyle w:val="Hyperlink"/>
            <w:noProof/>
          </w:rPr>
          <w:t>Figure 45 - .env file added to allow dynamic configurations without altering the raw code</w:t>
        </w:r>
        <w:r>
          <w:rPr>
            <w:noProof/>
            <w:webHidden/>
          </w:rPr>
          <w:tab/>
        </w:r>
        <w:r>
          <w:rPr>
            <w:noProof/>
            <w:webHidden/>
          </w:rPr>
          <w:fldChar w:fldCharType="begin"/>
        </w:r>
        <w:r>
          <w:rPr>
            <w:noProof/>
            <w:webHidden/>
          </w:rPr>
          <w:instrText xml:space="preserve"> PAGEREF _Toc174381168 \h </w:instrText>
        </w:r>
        <w:r>
          <w:rPr>
            <w:noProof/>
            <w:webHidden/>
          </w:rPr>
        </w:r>
        <w:r>
          <w:rPr>
            <w:noProof/>
            <w:webHidden/>
          </w:rPr>
          <w:fldChar w:fldCharType="separate"/>
        </w:r>
        <w:r>
          <w:rPr>
            <w:noProof/>
            <w:webHidden/>
          </w:rPr>
          <w:t>35</w:t>
        </w:r>
        <w:r>
          <w:rPr>
            <w:noProof/>
            <w:webHidden/>
          </w:rPr>
          <w:fldChar w:fldCharType="end"/>
        </w:r>
      </w:hyperlink>
    </w:p>
    <w:p w14:paraId="608B7959" w14:textId="3C8CFE61" w:rsidR="00441111" w:rsidRDefault="00441111">
      <w:pPr>
        <w:pStyle w:val="TableofFigures"/>
        <w:tabs>
          <w:tab w:val="right" w:leader="dot" w:pos="10456"/>
        </w:tabs>
        <w:rPr>
          <w:rFonts w:eastAsiaTheme="minorEastAsia"/>
          <w:noProof/>
          <w:sz w:val="24"/>
          <w:szCs w:val="24"/>
          <w:lang w:eastAsia="en-GB"/>
        </w:rPr>
      </w:pPr>
      <w:hyperlink w:anchor="_Toc174381169" w:history="1">
        <w:r w:rsidRPr="007E7A4E">
          <w:rPr>
            <w:rStyle w:val="Hyperlink"/>
            <w:noProof/>
          </w:rPr>
          <w:t>Figure 46 - Altered code to use the newly created .env file</w:t>
        </w:r>
        <w:r>
          <w:rPr>
            <w:noProof/>
            <w:webHidden/>
          </w:rPr>
          <w:tab/>
        </w:r>
        <w:r>
          <w:rPr>
            <w:noProof/>
            <w:webHidden/>
          </w:rPr>
          <w:fldChar w:fldCharType="begin"/>
        </w:r>
        <w:r>
          <w:rPr>
            <w:noProof/>
            <w:webHidden/>
          </w:rPr>
          <w:instrText xml:space="preserve"> PAGEREF _Toc174381169 \h </w:instrText>
        </w:r>
        <w:r>
          <w:rPr>
            <w:noProof/>
            <w:webHidden/>
          </w:rPr>
        </w:r>
        <w:r>
          <w:rPr>
            <w:noProof/>
            <w:webHidden/>
          </w:rPr>
          <w:fldChar w:fldCharType="separate"/>
        </w:r>
        <w:r>
          <w:rPr>
            <w:noProof/>
            <w:webHidden/>
          </w:rPr>
          <w:t>36</w:t>
        </w:r>
        <w:r>
          <w:rPr>
            <w:noProof/>
            <w:webHidden/>
          </w:rPr>
          <w:fldChar w:fldCharType="end"/>
        </w:r>
      </w:hyperlink>
    </w:p>
    <w:p w14:paraId="61BB24DF" w14:textId="4712B98D" w:rsidR="00441111" w:rsidRDefault="00441111">
      <w:pPr>
        <w:pStyle w:val="TableofFigures"/>
        <w:tabs>
          <w:tab w:val="right" w:leader="dot" w:pos="10456"/>
        </w:tabs>
        <w:rPr>
          <w:rFonts w:eastAsiaTheme="minorEastAsia"/>
          <w:noProof/>
          <w:sz w:val="24"/>
          <w:szCs w:val="24"/>
          <w:lang w:eastAsia="en-GB"/>
        </w:rPr>
      </w:pPr>
      <w:hyperlink w:anchor="_Toc174381170" w:history="1">
        <w:r w:rsidRPr="007E7A4E">
          <w:rPr>
            <w:rStyle w:val="Hyperlink"/>
            <w:noProof/>
          </w:rPr>
          <w:t>Figure 47 - Diagram showing the Tech Stack of the full application</w:t>
        </w:r>
        <w:r>
          <w:rPr>
            <w:noProof/>
            <w:webHidden/>
          </w:rPr>
          <w:tab/>
        </w:r>
        <w:r>
          <w:rPr>
            <w:noProof/>
            <w:webHidden/>
          </w:rPr>
          <w:fldChar w:fldCharType="begin"/>
        </w:r>
        <w:r>
          <w:rPr>
            <w:noProof/>
            <w:webHidden/>
          </w:rPr>
          <w:instrText xml:space="preserve"> PAGEREF _Toc174381170 \h </w:instrText>
        </w:r>
        <w:r>
          <w:rPr>
            <w:noProof/>
            <w:webHidden/>
          </w:rPr>
        </w:r>
        <w:r>
          <w:rPr>
            <w:noProof/>
            <w:webHidden/>
          </w:rPr>
          <w:fldChar w:fldCharType="separate"/>
        </w:r>
        <w:r>
          <w:rPr>
            <w:noProof/>
            <w:webHidden/>
          </w:rPr>
          <w:t>37</w:t>
        </w:r>
        <w:r>
          <w:rPr>
            <w:noProof/>
            <w:webHidden/>
          </w:rPr>
          <w:fldChar w:fldCharType="end"/>
        </w:r>
      </w:hyperlink>
    </w:p>
    <w:p w14:paraId="63825B2C" w14:textId="6B6CAF8B" w:rsidR="00441111" w:rsidRDefault="00441111">
      <w:pPr>
        <w:pStyle w:val="TableofFigures"/>
        <w:tabs>
          <w:tab w:val="right" w:leader="dot" w:pos="10456"/>
        </w:tabs>
        <w:rPr>
          <w:rFonts w:eastAsiaTheme="minorEastAsia"/>
          <w:noProof/>
          <w:sz w:val="24"/>
          <w:szCs w:val="24"/>
          <w:lang w:eastAsia="en-GB"/>
        </w:rPr>
      </w:pPr>
      <w:hyperlink w:anchor="_Toc174381171" w:history="1">
        <w:r w:rsidRPr="007E7A4E">
          <w:rPr>
            <w:rStyle w:val="Hyperlink"/>
            <w:noProof/>
          </w:rPr>
          <w:t>Figure 48 - Teams Call arranged to discuss Apprenticeship progress</w:t>
        </w:r>
        <w:r>
          <w:rPr>
            <w:noProof/>
            <w:webHidden/>
          </w:rPr>
          <w:tab/>
        </w:r>
        <w:r>
          <w:rPr>
            <w:noProof/>
            <w:webHidden/>
          </w:rPr>
          <w:fldChar w:fldCharType="begin"/>
        </w:r>
        <w:r>
          <w:rPr>
            <w:noProof/>
            <w:webHidden/>
          </w:rPr>
          <w:instrText xml:space="preserve"> PAGEREF _Toc174381171 \h </w:instrText>
        </w:r>
        <w:r>
          <w:rPr>
            <w:noProof/>
            <w:webHidden/>
          </w:rPr>
        </w:r>
        <w:r>
          <w:rPr>
            <w:noProof/>
            <w:webHidden/>
          </w:rPr>
          <w:fldChar w:fldCharType="separate"/>
        </w:r>
        <w:r>
          <w:rPr>
            <w:noProof/>
            <w:webHidden/>
          </w:rPr>
          <w:t>38</w:t>
        </w:r>
        <w:r>
          <w:rPr>
            <w:noProof/>
            <w:webHidden/>
          </w:rPr>
          <w:fldChar w:fldCharType="end"/>
        </w:r>
      </w:hyperlink>
    </w:p>
    <w:p w14:paraId="1AF090DC" w14:textId="20D1D0C9" w:rsidR="00441111" w:rsidRDefault="00441111">
      <w:pPr>
        <w:pStyle w:val="TableofFigures"/>
        <w:tabs>
          <w:tab w:val="right" w:leader="dot" w:pos="10456"/>
        </w:tabs>
        <w:rPr>
          <w:rFonts w:eastAsiaTheme="minorEastAsia"/>
          <w:noProof/>
          <w:sz w:val="24"/>
          <w:szCs w:val="24"/>
          <w:lang w:eastAsia="en-GB"/>
        </w:rPr>
      </w:pPr>
      <w:hyperlink w:anchor="_Toc174381172" w:history="1">
        <w:r w:rsidRPr="007E7A4E">
          <w:rPr>
            <w:rStyle w:val="Hyperlink"/>
            <w:noProof/>
          </w:rPr>
          <w:t>Figure 49- Home Page (final)</w:t>
        </w:r>
        <w:r>
          <w:rPr>
            <w:noProof/>
            <w:webHidden/>
          </w:rPr>
          <w:tab/>
        </w:r>
        <w:r>
          <w:rPr>
            <w:noProof/>
            <w:webHidden/>
          </w:rPr>
          <w:fldChar w:fldCharType="begin"/>
        </w:r>
        <w:r>
          <w:rPr>
            <w:noProof/>
            <w:webHidden/>
          </w:rPr>
          <w:instrText xml:space="preserve"> PAGEREF _Toc174381172 \h </w:instrText>
        </w:r>
        <w:r>
          <w:rPr>
            <w:noProof/>
            <w:webHidden/>
          </w:rPr>
        </w:r>
        <w:r>
          <w:rPr>
            <w:noProof/>
            <w:webHidden/>
          </w:rPr>
          <w:fldChar w:fldCharType="separate"/>
        </w:r>
        <w:r>
          <w:rPr>
            <w:noProof/>
            <w:webHidden/>
          </w:rPr>
          <w:t>39</w:t>
        </w:r>
        <w:r>
          <w:rPr>
            <w:noProof/>
            <w:webHidden/>
          </w:rPr>
          <w:fldChar w:fldCharType="end"/>
        </w:r>
      </w:hyperlink>
    </w:p>
    <w:p w14:paraId="19F214A7" w14:textId="560F700F" w:rsidR="00441111" w:rsidRDefault="00441111">
      <w:pPr>
        <w:pStyle w:val="TableofFigures"/>
        <w:tabs>
          <w:tab w:val="right" w:leader="dot" w:pos="10456"/>
        </w:tabs>
        <w:rPr>
          <w:rFonts w:eastAsiaTheme="minorEastAsia"/>
          <w:noProof/>
          <w:sz w:val="24"/>
          <w:szCs w:val="24"/>
          <w:lang w:eastAsia="en-GB"/>
        </w:rPr>
      </w:pPr>
      <w:hyperlink w:anchor="_Toc174381173" w:history="1">
        <w:r w:rsidRPr="007E7A4E">
          <w:rPr>
            <w:rStyle w:val="Hyperlink"/>
            <w:noProof/>
          </w:rPr>
          <w:t>Figure 50 - Summary Data page (final)</w:t>
        </w:r>
        <w:r>
          <w:rPr>
            <w:noProof/>
            <w:webHidden/>
          </w:rPr>
          <w:tab/>
        </w:r>
        <w:r>
          <w:rPr>
            <w:noProof/>
            <w:webHidden/>
          </w:rPr>
          <w:fldChar w:fldCharType="begin"/>
        </w:r>
        <w:r>
          <w:rPr>
            <w:noProof/>
            <w:webHidden/>
          </w:rPr>
          <w:instrText xml:space="preserve"> PAGEREF _Toc174381173 \h </w:instrText>
        </w:r>
        <w:r>
          <w:rPr>
            <w:noProof/>
            <w:webHidden/>
          </w:rPr>
        </w:r>
        <w:r>
          <w:rPr>
            <w:noProof/>
            <w:webHidden/>
          </w:rPr>
          <w:fldChar w:fldCharType="separate"/>
        </w:r>
        <w:r>
          <w:rPr>
            <w:noProof/>
            <w:webHidden/>
          </w:rPr>
          <w:t>39</w:t>
        </w:r>
        <w:r>
          <w:rPr>
            <w:noProof/>
            <w:webHidden/>
          </w:rPr>
          <w:fldChar w:fldCharType="end"/>
        </w:r>
      </w:hyperlink>
    </w:p>
    <w:p w14:paraId="770EFE24" w14:textId="7AFD1144" w:rsidR="00441111" w:rsidRDefault="00441111">
      <w:pPr>
        <w:pStyle w:val="TableofFigures"/>
        <w:tabs>
          <w:tab w:val="right" w:leader="dot" w:pos="10456"/>
        </w:tabs>
        <w:rPr>
          <w:rFonts w:eastAsiaTheme="minorEastAsia"/>
          <w:noProof/>
          <w:sz w:val="24"/>
          <w:szCs w:val="24"/>
          <w:lang w:eastAsia="en-GB"/>
        </w:rPr>
      </w:pPr>
      <w:hyperlink w:anchor="_Toc174381174" w:history="1">
        <w:r w:rsidRPr="007E7A4E">
          <w:rPr>
            <w:rStyle w:val="Hyperlink"/>
            <w:noProof/>
          </w:rPr>
          <w:t>Figure 51- Premium Value page (final)</w:t>
        </w:r>
        <w:r>
          <w:rPr>
            <w:noProof/>
            <w:webHidden/>
          </w:rPr>
          <w:tab/>
        </w:r>
        <w:r>
          <w:rPr>
            <w:noProof/>
            <w:webHidden/>
          </w:rPr>
          <w:fldChar w:fldCharType="begin"/>
        </w:r>
        <w:r>
          <w:rPr>
            <w:noProof/>
            <w:webHidden/>
          </w:rPr>
          <w:instrText xml:space="preserve"> PAGEREF _Toc174381174 \h </w:instrText>
        </w:r>
        <w:r>
          <w:rPr>
            <w:noProof/>
            <w:webHidden/>
          </w:rPr>
        </w:r>
        <w:r>
          <w:rPr>
            <w:noProof/>
            <w:webHidden/>
          </w:rPr>
          <w:fldChar w:fldCharType="separate"/>
        </w:r>
        <w:r>
          <w:rPr>
            <w:noProof/>
            <w:webHidden/>
          </w:rPr>
          <w:t>40</w:t>
        </w:r>
        <w:r>
          <w:rPr>
            <w:noProof/>
            <w:webHidden/>
          </w:rPr>
          <w:fldChar w:fldCharType="end"/>
        </w:r>
      </w:hyperlink>
    </w:p>
    <w:p w14:paraId="1538A31E" w14:textId="13C54F57" w:rsidR="00441111" w:rsidRDefault="00441111">
      <w:pPr>
        <w:pStyle w:val="TableofFigures"/>
        <w:tabs>
          <w:tab w:val="right" w:leader="dot" w:pos="10456"/>
        </w:tabs>
        <w:rPr>
          <w:rFonts w:eastAsiaTheme="minorEastAsia"/>
          <w:noProof/>
          <w:sz w:val="24"/>
          <w:szCs w:val="24"/>
          <w:lang w:eastAsia="en-GB"/>
        </w:rPr>
      </w:pPr>
      <w:hyperlink w:anchor="_Toc174381175" w:history="1">
        <w:r w:rsidRPr="007E7A4E">
          <w:rPr>
            <w:rStyle w:val="Hyperlink"/>
            <w:noProof/>
          </w:rPr>
          <w:t>Figure 52- Raw Data page (final)</w:t>
        </w:r>
        <w:r>
          <w:rPr>
            <w:noProof/>
            <w:webHidden/>
          </w:rPr>
          <w:tab/>
        </w:r>
        <w:r>
          <w:rPr>
            <w:noProof/>
            <w:webHidden/>
          </w:rPr>
          <w:fldChar w:fldCharType="begin"/>
        </w:r>
        <w:r>
          <w:rPr>
            <w:noProof/>
            <w:webHidden/>
          </w:rPr>
          <w:instrText xml:space="preserve"> PAGEREF _Toc174381175 \h </w:instrText>
        </w:r>
        <w:r>
          <w:rPr>
            <w:noProof/>
            <w:webHidden/>
          </w:rPr>
        </w:r>
        <w:r>
          <w:rPr>
            <w:noProof/>
            <w:webHidden/>
          </w:rPr>
          <w:fldChar w:fldCharType="separate"/>
        </w:r>
        <w:r>
          <w:rPr>
            <w:noProof/>
            <w:webHidden/>
          </w:rPr>
          <w:t>40</w:t>
        </w:r>
        <w:r>
          <w:rPr>
            <w:noProof/>
            <w:webHidden/>
          </w:rPr>
          <w:fldChar w:fldCharType="end"/>
        </w:r>
      </w:hyperlink>
    </w:p>
    <w:p w14:paraId="38D66913" w14:textId="3CF92A4C" w:rsidR="00441111" w:rsidRDefault="00441111">
      <w:pPr>
        <w:pStyle w:val="TableofFigures"/>
        <w:tabs>
          <w:tab w:val="right" w:leader="dot" w:pos="10456"/>
        </w:tabs>
        <w:rPr>
          <w:rFonts w:eastAsiaTheme="minorEastAsia"/>
          <w:noProof/>
          <w:sz w:val="24"/>
          <w:szCs w:val="24"/>
          <w:lang w:eastAsia="en-GB"/>
        </w:rPr>
      </w:pPr>
      <w:hyperlink w:anchor="_Toc174381176" w:history="1">
        <w:r w:rsidRPr="007E7A4E">
          <w:rPr>
            <w:rStyle w:val="Hyperlink"/>
            <w:noProof/>
          </w:rPr>
          <w:t>Figure 53- Initial Backend npm start logic</w:t>
        </w:r>
        <w:r>
          <w:rPr>
            <w:noProof/>
            <w:webHidden/>
          </w:rPr>
          <w:tab/>
        </w:r>
        <w:r>
          <w:rPr>
            <w:noProof/>
            <w:webHidden/>
          </w:rPr>
          <w:fldChar w:fldCharType="begin"/>
        </w:r>
        <w:r>
          <w:rPr>
            <w:noProof/>
            <w:webHidden/>
          </w:rPr>
          <w:instrText xml:space="preserve"> PAGEREF _Toc174381176 \h </w:instrText>
        </w:r>
        <w:r>
          <w:rPr>
            <w:noProof/>
            <w:webHidden/>
          </w:rPr>
        </w:r>
        <w:r>
          <w:rPr>
            <w:noProof/>
            <w:webHidden/>
          </w:rPr>
          <w:fldChar w:fldCharType="separate"/>
        </w:r>
        <w:r>
          <w:rPr>
            <w:noProof/>
            <w:webHidden/>
          </w:rPr>
          <w:t>44</w:t>
        </w:r>
        <w:r>
          <w:rPr>
            <w:noProof/>
            <w:webHidden/>
          </w:rPr>
          <w:fldChar w:fldCharType="end"/>
        </w:r>
      </w:hyperlink>
    </w:p>
    <w:p w14:paraId="1489DA11" w14:textId="4F64BBD0" w:rsidR="00441111" w:rsidRDefault="00441111">
      <w:pPr>
        <w:pStyle w:val="TableofFigures"/>
        <w:tabs>
          <w:tab w:val="right" w:leader="dot" w:pos="10456"/>
        </w:tabs>
        <w:rPr>
          <w:rFonts w:eastAsiaTheme="minorEastAsia"/>
          <w:noProof/>
          <w:sz w:val="24"/>
          <w:szCs w:val="24"/>
          <w:lang w:eastAsia="en-GB"/>
        </w:rPr>
      </w:pPr>
      <w:hyperlink w:anchor="_Toc174381177" w:history="1">
        <w:r w:rsidRPr="007E7A4E">
          <w:rPr>
            <w:rStyle w:val="Hyperlink"/>
            <w:noProof/>
          </w:rPr>
          <w:t>Figure 54 - Setting up an Azure Static Web App to host the React application</w:t>
        </w:r>
        <w:r>
          <w:rPr>
            <w:noProof/>
            <w:webHidden/>
          </w:rPr>
          <w:tab/>
        </w:r>
        <w:r>
          <w:rPr>
            <w:noProof/>
            <w:webHidden/>
          </w:rPr>
          <w:fldChar w:fldCharType="begin"/>
        </w:r>
        <w:r>
          <w:rPr>
            <w:noProof/>
            <w:webHidden/>
          </w:rPr>
          <w:instrText xml:space="preserve"> PAGEREF _Toc174381177 \h </w:instrText>
        </w:r>
        <w:r>
          <w:rPr>
            <w:noProof/>
            <w:webHidden/>
          </w:rPr>
        </w:r>
        <w:r>
          <w:rPr>
            <w:noProof/>
            <w:webHidden/>
          </w:rPr>
          <w:fldChar w:fldCharType="separate"/>
        </w:r>
        <w:r>
          <w:rPr>
            <w:noProof/>
            <w:webHidden/>
          </w:rPr>
          <w:t>45</w:t>
        </w:r>
        <w:r>
          <w:rPr>
            <w:noProof/>
            <w:webHidden/>
          </w:rPr>
          <w:fldChar w:fldCharType="end"/>
        </w:r>
      </w:hyperlink>
    </w:p>
    <w:p w14:paraId="077F81B1" w14:textId="7E40A8E8" w:rsidR="00441111" w:rsidRDefault="00441111">
      <w:pPr>
        <w:pStyle w:val="TableofFigures"/>
        <w:tabs>
          <w:tab w:val="right" w:leader="dot" w:pos="10456"/>
        </w:tabs>
        <w:rPr>
          <w:rFonts w:eastAsiaTheme="minorEastAsia"/>
          <w:noProof/>
          <w:sz w:val="24"/>
          <w:szCs w:val="24"/>
          <w:lang w:eastAsia="en-GB"/>
        </w:rPr>
      </w:pPr>
      <w:hyperlink w:anchor="_Toc174381178" w:history="1">
        <w:r w:rsidRPr="007E7A4E">
          <w:rPr>
            <w:rStyle w:val="Hyperlink"/>
            <w:noProof/>
          </w:rPr>
          <w:t>Figure 55 - The React App home page as deployed to the Azure Static Web App</w:t>
        </w:r>
        <w:r>
          <w:rPr>
            <w:noProof/>
            <w:webHidden/>
          </w:rPr>
          <w:tab/>
        </w:r>
        <w:r>
          <w:rPr>
            <w:noProof/>
            <w:webHidden/>
          </w:rPr>
          <w:fldChar w:fldCharType="begin"/>
        </w:r>
        <w:r>
          <w:rPr>
            <w:noProof/>
            <w:webHidden/>
          </w:rPr>
          <w:instrText xml:space="preserve"> PAGEREF _Toc174381178 \h </w:instrText>
        </w:r>
        <w:r>
          <w:rPr>
            <w:noProof/>
            <w:webHidden/>
          </w:rPr>
        </w:r>
        <w:r>
          <w:rPr>
            <w:noProof/>
            <w:webHidden/>
          </w:rPr>
          <w:fldChar w:fldCharType="separate"/>
        </w:r>
        <w:r>
          <w:rPr>
            <w:noProof/>
            <w:webHidden/>
          </w:rPr>
          <w:t>47</w:t>
        </w:r>
        <w:r>
          <w:rPr>
            <w:noProof/>
            <w:webHidden/>
          </w:rPr>
          <w:fldChar w:fldCharType="end"/>
        </w:r>
      </w:hyperlink>
    </w:p>
    <w:p w14:paraId="419F09AA" w14:textId="12F795B5" w:rsidR="00441111" w:rsidRDefault="00441111">
      <w:pPr>
        <w:pStyle w:val="TableofFigures"/>
        <w:tabs>
          <w:tab w:val="right" w:leader="dot" w:pos="10456"/>
        </w:tabs>
        <w:rPr>
          <w:rFonts w:eastAsiaTheme="minorEastAsia"/>
          <w:noProof/>
          <w:sz w:val="24"/>
          <w:szCs w:val="24"/>
          <w:lang w:eastAsia="en-GB"/>
        </w:rPr>
      </w:pPr>
      <w:hyperlink w:anchor="_Toc174381179" w:history="1">
        <w:r w:rsidRPr="007E7A4E">
          <w:rPr>
            <w:rStyle w:val="Hyperlink"/>
            <w:noProof/>
          </w:rPr>
          <w:t>Figure 56 - Confirmation a user can access the deployed React App</w:t>
        </w:r>
        <w:r>
          <w:rPr>
            <w:noProof/>
            <w:webHidden/>
          </w:rPr>
          <w:tab/>
        </w:r>
        <w:r>
          <w:rPr>
            <w:noProof/>
            <w:webHidden/>
          </w:rPr>
          <w:fldChar w:fldCharType="begin"/>
        </w:r>
        <w:r>
          <w:rPr>
            <w:noProof/>
            <w:webHidden/>
          </w:rPr>
          <w:instrText xml:space="preserve"> PAGEREF _Toc174381179 \h </w:instrText>
        </w:r>
        <w:r>
          <w:rPr>
            <w:noProof/>
            <w:webHidden/>
          </w:rPr>
        </w:r>
        <w:r>
          <w:rPr>
            <w:noProof/>
            <w:webHidden/>
          </w:rPr>
          <w:fldChar w:fldCharType="separate"/>
        </w:r>
        <w:r>
          <w:rPr>
            <w:noProof/>
            <w:webHidden/>
          </w:rPr>
          <w:t>48</w:t>
        </w:r>
        <w:r>
          <w:rPr>
            <w:noProof/>
            <w:webHidden/>
          </w:rPr>
          <w:fldChar w:fldCharType="end"/>
        </w:r>
      </w:hyperlink>
    </w:p>
    <w:p w14:paraId="3EF3BD5F" w14:textId="0D42989A" w:rsidR="00CA08C7" w:rsidRDefault="00426EAA" w:rsidP="007E1905">
      <w:r>
        <w:fldChar w:fldCharType="end"/>
      </w:r>
    </w:p>
    <w:p w14:paraId="5CDB68D5" w14:textId="77777777" w:rsidR="00CA08C7" w:rsidRDefault="00CA08C7">
      <w:pPr>
        <w:rPr>
          <w:rFonts w:asciiTheme="majorHAnsi" w:eastAsiaTheme="majorEastAsia" w:hAnsiTheme="majorHAnsi" w:cstheme="majorBidi"/>
          <w:color w:val="2F5496" w:themeColor="accent1" w:themeShade="BF"/>
          <w:sz w:val="32"/>
          <w:szCs w:val="32"/>
        </w:rPr>
      </w:pPr>
      <w:r>
        <w:br w:type="page"/>
      </w:r>
    </w:p>
    <w:p w14:paraId="746AA1A3" w14:textId="4A218A43" w:rsidR="000072B5" w:rsidRDefault="007C4D41" w:rsidP="003F3445">
      <w:pPr>
        <w:pStyle w:val="Heading1"/>
        <w:jc w:val="both"/>
        <w:rPr>
          <w:rFonts w:asciiTheme="minorHAnsi" w:hAnsiTheme="minorHAnsi" w:cstheme="minorHAnsi"/>
        </w:rPr>
      </w:pPr>
      <w:bookmarkStart w:id="1" w:name="_Toc174381088"/>
      <w:r w:rsidRPr="002B7EBF">
        <w:rPr>
          <w:rFonts w:asciiTheme="minorHAnsi" w:hAnsiTheme="minorHAnsi" w:cstheme="minorHAnsi"/>
        </w:rPr>
        <w:lastRenderedPageBreak/>
        <w:t>Introduction</w:t>
      </w:r>
      <w:r w:rsidR="008712A4" w:rsidRPr="002B7EBF">
        <w:rPr>
          <w:rFonts w:asciiTheme="minorHAnsi" w:hAnsiTheme="minorHAnsi" w:cstheme="minorHAnsi"/>
        </w:rPr>
        <w:t xml:space="preserve"> &amp; Requirements</w:t>
      </w:r>
      <w:bookmarkEnd w:id="1"/>
    </w:p>
    <w:p w14:paraId="345C8979" w14:textId="03E8BE57" w:rsidR="00634D36" w:rsidRDefault="00634D36" w:rsidP="007561FD">
      <w:pPr>
        <w:jc w:val="both"/>
      </w:pPr>
      <w:r>
        <w:t xml:space="preserve">With my team being responsible for developing and maintaining our Credit Decisioning </w:t>
      </w:r>
      <w:r w:rsidR="008E4282">
        <w:t>system</w:t>
      </w:r>
      <w:r>
        <w:t>, we require various kinds of Management Information (MI</w:t>
      </w:r>
      <w:del w:id="2" w:author="Benjamin Roberts" w:date="2024-08-12T18:48:00Z" w16du:dateUtc="2024-08-12T17:48:00Z">
        <w:r w:rsidDel="00441111">
          <w:delText>)</w:delText>
        </w:r>
      </w:del>
      <w:ins w:id="3" w:author="Benjamin Roberts" w:date="2024-08-12T18:48:00Z" w16du:dateUtc="2024-08-12T17:48:00Z">
        <w:r w:rsidR="00441111">
          <w:t>),</w:t>
        </w:r>
      </w:ins>
      <w:r>
        <w:t xml:space="preserve"> and views of the data used by the platform (both in the aggregate and within individual applications). This is also important for monitoring the performance of the platform.</w:t>
      </w:r>
    </w:p>
    <w:p w14:paraId="165D5791" w14:textId="6A0E3E8D" w:rsidR="00634D36" w:rsidRDefault="00634D36" w:rsidP="007561FD">
      <w:pPr>
        <w:jc w:val="both"/>
      </w:pPr>
      <w:r>
        <w:t xml:space="preserve">Today, we use various tools to monitor and report on </w:t>
      </w:r>
      <w:r w:rsidR="008E4282">
        <w:t>the performance of the system e.g.:</w:t>
      </w:r>
    </w:p>
    <w:p w14:paraId="022004C3" w14:textId="00196756" w:rsidR="008E4282" w:rsidRDefault="008E4282" w:rsidP="007561FD">
      <w:pPr>
        <w:pStyle w:val="ListParagraph"/>
        <w:numPr>
          <w:ilvl w:val="0"/>
          <w:numId w:val="20"/>
        </w:numPr>
        <w:jc w:val="both"/>
      </w:pPr>
      <w:r>
        <w:t>Ad-Hoc analysis done via querying a SQL Database</w:t>
      </w:r>
    </w:p>
    <w:p w14:paraId="6B75DB61" w14:textId="360E19F1" w:rsidR="008E4282" w:rsidRDefault="008E4282" w:rsidP="007561FD">
      <w:pPr>
        <w:pStyle w:val="ListParagraph"/>
        <w:numPr>
          <w:ilvl w:val="0"/>
          <w:numId w:val="20"/>
        </w:numPr>
        <w:jc w:val="both"/>
      </w:pPr>
      <w:r>
        <w:t>Summarised Microsoft Excel Reports</w:t>
      </w:r>
    </w:p>
    <w:p w14:paraId="2DE22E86" w14:textId="766B015B" w:rsidR="008E4282" w:rsidRDefault="008E4282" w:rsidP="007561FD">
      <w:pPr>
        <w:pStyle w:val="ListParagraph"/>
        <w:numPr>
          <w:ilvl w:val="0"/>
          <w:numId w:val="20"/>
        </w:numPr>
        <w:jc w:val="both"/>
      </w:pPr>
      <w:r>
        <w:t>Microsoft Power BI reports</w:t>
      </w:r>
    </w:p>
    <w:p w14:paraId="3F3BEDBA" w14:textId="1CF5FE92" w:rsidR="008E4282" w:rsidRDefault="008E4282" w:rsidP="007561FD">
      <w:pPr>
        <w:pStyle w:val="ListParagraph"/>
        <w:numPr>
          <w:ilvl w:val="0"/>
          <w:numId w:val="20"/>
        </w:numPr>
        <w:jc w:val="both"/>
      </w:pPr>
      <w:r>
        <w:t>Manually extracting and reviewing raw data (typically via SQL)</w:t>
      </w:r>
    </w:p>
    <w:p w14:paraId="1D15D670" w14:textId="12ED3285" w:rsidR="007561FD" w:rsidRDefault="007561FD" w:rsidP="007561FD">
      <w:pPr>
        <w:jc w:val="both"/>
      </w:pPr>
      <w:r>
        <w:t xml:space="preserve">All these tools are useful for their specific purposes but what they don’t do is give us a presentable view of the low-level data used in </w:t>
      </w:r>
      <w:del w:id="4" w:author="Benjamin Roberts" w:date="2024-08-12T18:49:00Z" w16du:dateUtc="2024-08-12T17:49:00Z">
        <w:r w:rsidDel="00441111">
          <w:delText>making a decision</w:delText>
        </w:r>
      </w:del>
      <w:ins w:id="5" w:author="Benjamin Roberts" w:date="2024-08-12T18:49:00Z" w16du:dateUtc="2024-08-12T17:49:00Z">
        <w:r w:rsidR="00441111">
          <w:t>deciding</w:t>
        </w:r>
      </w:ins>
      <w:r>
        <w:t xml:space="preserve"> on an application. We could license other software for this purpose e.g. the Credit Bureau providers Experian, TransUnion and Equifax all provide software to present the data they hold on an applicant. These however require software licenses to be purchased. I believe we could use the React Framework to build a similar tool that would be more bespoke to our business needs.  </w:t>
      </w:r>
    </w:p>
    <w:p w14:paraId="5F751C25" w14:textId="44376B22" w:rsidR="00634D36" w:rsidRDefault="00634D36" w:rsidP="00634D36">
      <w:pPr>
        <w:pStyle w:val="Heading2"/>
      </w:pPr>
      <w:bookmarkStart w:id="6" w:name="_Toc174381089"/>
      <w:r>
        <w:t>Project Description</w:t>
      </w:r>
      <w:bookmarkEnd w:id="6"/>
    </w:p>
    <w:p w14:paraId="4D91777E" w14:textId="0C74F5A7" w:rsidR="007561FD" w:rsidRDefault="007561FD" w:rsidP="007561FD">
      <w:r>
        <w:t xml:space="preserve">Using the React </w:t>
      </w:r>
      <w:del w:id="7" w:author="Benjamin Roberts" w:date="2024-08-12T18:42:00Z" w16du:dateUtc="2024-08-12T17:42:00Z">
        <w:r w:rsidDel="00B522B3">
          <w:delText>Javascript</w:delText>
        </w:r>
      </w:del>
      <w:ins w:id="8" w:author="Benjamin Roberts" w:date="2024-08-12T18:42:00Z" w16du:dateUtc="2024-08-12T17:42:00Z">
        <w:r w:rsidR="00B522B3">
          <w:t>JavaScript</w:t>
        </w:r>
      </w:ins>
      <w:r>
        <w:t xml:space="preserve"> Framework, design and develop a simple Web Application to:</w:t>
      </w:r>
    </w:p>
    <w:p w14:paraId="7A4F8342" w14:textId="15D84F0F" w:rsidR="00D90939" w:rsidRDefault="00D90939" w:rsidP="007561FD">
      <w:pPr>
        <w:pStyle w:val="ListParagraph"/>
        <w:numPr>
          <w:ilvl w:val="0"/>
          <w:numId w:val="21"/>
        </w:numPr>
      </w:pPr>
      <w:r>
        <w:t xml:space="preserve">Leverage the Java Decisioning Application I developed in a previous project &amp; it’s logged output (Link: </w:t>
      </w:r>
      <w:hyperlink r:id="rId8" w:history="1">
        <w:r w:rsidR="00A27DC8">
          <w:rPr>
            <w:rStyle w:val="Hyperlink"/>
          </w:rPr>
          <w:t>GitHub - Java Credit Decisioning Program</w:t>
        </w:r>
      </w:hyperlink>
      <w:r>
        <w:t>)</w:t>
      </w:r>
    </w:p>
    <w:p w14:paraId="372669E5" w14:textId="6DBCAD41" w:rsidR="007561FD" w:rsidRDefault="007561FD" w:rsidP="007561FD">
      <w:pPr>
        <w:pStyle w:val="ListParagraph"/>
        <w:numPr>
          <w:ilvl w:val="0"/>
          <w:numId w:val="21"/>
        </w:numPr>
      </w:pPr>
      <w:r>
        <w:t xml:space="preserve">Display a list of recent applications made to the </w:t>
      </w:r>
      <w:r w:rsidR="00D90939">
        <w:t>Credit Decisioning system</w:t>
      </w:r>
    </w:p>
    <w:p w14:paraId="4686B25B" w14:textId="6F117063" w:rsidR="00D90939" w:rsidRDefault="00D90939" w:rsidP="007561FD">
      <w:pPr>
        <w:pStyle w:val="ListParagraph"/>
        <w:numPr>
          <w:ilvl w:val="0"/>
          <w:numId w:val="21"/>
        </w:numPr>
      </w:pPr>
      <w:r>
        <w:t>Allow a user to click on a specific application to view the data used for it in more detail</w:t>
      </w:r>
    </w:p>
    <w:p w14:paraId="3A88AF0A" w14:textId="03A342FA" w:rsidR="00D90939" w:rsidRDefault="00D90939" w:rsidP="007561FD">
      <w:pPr>
        <w:pStyle w:val="ListParagraph"/>
        <w:numPr>
          <w:ilvl w:val="0"/>
          <w:numId w:val="21"/>
        </w:numPr>
      </w:pPr>
      <w:r>
        <w:t>Provide reference material for the data definitions of the data used (i.e. a Data Dictionary function)</w:t>
      </w:r>
    </w:p>
    <w:p w14:paraId="4B8CD2A6" w14:textId="64DF2401" w:rsidR="00634D36" w:rsidRDefault="00634D36" w:rsidP="00634D36">
      <w:pPr>
        <w:pStyle w:val="Heading2"/>
      </w:pPr>
      <w:bookmarkStart w:id="9" w:name="_Toc174381090"/>
      <w:r>
        <w:t>Acceptance Criteria</w:t>
      </w:r>
      <w:bookmarkEnd w:id="9"/>
    </w:p>
    <w:p w14:paraId="144EB3F7" w14:textId="6DC7B4E0" w:rsidR="00D90939" w:rsidRDefault="00D90939" w:rsidP="00D90939">
      <w:pPr>
        <w:pStyle w:val="ListParagraph"/>
        <w:numPr>
          <w:ilvl w:val="0"/>
          <w:numId w:val="22"/>
        </w:numPr>
      </w:pPr>
      <w:r>
        <w:t>Wireframe of the design of the website is provided</w:t>
      </w:r>
    </w:p>
    <w:p w14:paraId="4E758C47" w14:textId="61364C43" w:rsidR="00D90939" w:rsidRDefault="00D90939" w:rsidP="00D90939">
      <w:pPr>
        <w:pStyle w:val="ListParagraph"/>
        <w:numPr>
          <w:ilvl w:val="0"/>
          <w:numId w:val="22"/>
        </w:numPr>
      </w:pPr>
      <w:r>
        <w:t>Final product aligns to the wireframe</w:t>
      </w:r>
    </w:p>
    <w:p w14:paraId="56A58452" w14:textId="2F8A716A" w:rsidR="00174CF0" w:rsidRDefault="00174CF0" w:rsidP="00D90939">
      <w:pPr>
        <w:pStyle w:val="ListParagraph"/>
        <w:numPr>
          <w:ilvl w:val="0"/>
          <w:numId w:val="22"/>
        </w:numPr>
      </w:pPr>
      <w:r>
        <w:t>Intuitive user interface created &amp; evidenced via feedback</w:t>
      </w:r>
      <w:r w:rsidR="00C6111D">
        <w:t xml:space="preserve"> from technical &amp; non-technical stakeholders</w:t>
      </w:r>
    </w:p>
    <w:p w14:paraId="7A1926EB" w14:textId="029E9B0C" w:rsidR="00D90939" w:rsidRDefault="00D90939" w:rsidP="00D90939">
      <w:pPr>
        <w:pStyle w:val="ListParagraph"/>
        <w:numPr>
          <w:ilvl w:val="0"/>
          <w:numId w:val="22"/>
        </w:numPr>
      </w:pPr>
      <w:r>
        <w:t xml:space="preserve">The web app </w:t>
      </w:r>
      <w:del w:id="10" w:author="Benjamin Roberts" w:date="2024-08-12T18:49:00Z" w16du:dateUtc="2024-08-12T17:49:00Z">
        <w:r w:rsidDel="00441111">
          <w:delText>is able to</w:delText>
        </w:r>
      </w:del>
      <w:ins w:id="11" w:author="Benjamin Roberts" w:date="2024-08-12T18:49:00Z" w16du:dateUtc="2024-08-12T17:49:00Z">
        <w:r w:rsidR="00441111">
          <w:t>can</w:t>
        </w:r>
      </w:ins>
      <w:r>
        <w:t xml:space="preserve"> query a database where logs from the Decisioning program/software are retained</w:t>
      </w:r>
    </w:p>
    <w:p w14:paraId="0F022131" w14:textId="4112AAE0" w:rsidR="00D90939" w:rsidRDefault="00D90939" w:rsidP="00D90939">
      <w:pPr>
        <w:pStyle w:val="ListParagraph"/>
        <w:numPr>
          <w:ilvl w:val="0"/>
          <w:numId w:val="22"/>
        </w:numPr>
      </w:pPr>
      <w:r>
        <w:t>Low level detail of</w:t>
      </w:r>
      <w:r w:rsidR="00593921">
        <w:t xml:space="preserve"> the data used in the application, including:</w:t>
      </w:r>
    </w:p>
    <w:p w14:paraId="14C97F79" w14:textId="2817D899" w:rsidR="00593921" w:rsidRDefault="00593921" w:rsidP="00593921">
      <w:pPr>
        <w:pStyle w:val="ListParagraph"/>
        <w:numPr>
          <w:ilvl w:val="1"/>
          <w:numId w:val="22"/>
        </w:numPr>
      </w:pPr>
      <w:r>
        <w:t xml:space="preserve">Data used for running Scorecards + their </w:t>
      </w:r>
      <w:r w:rsidR="00B83A71">
        <w:t>values</w:t>
      </w:r>
    </w:p>
    <w:p w14:paraId="60E2DEB4" w14:textId="5BF48266" w:rsidR="00593921" w:rsidRDefault="00593921" w:rsidP="00593921">
      <w:pPr>
        <w:pStyle w:val="ListParagraph"/>
        <w:numPr>
          <w:ilvl w:val="1"/>
          <w:numId w:val="22"/>
        </w:numPr>
      </w:pPr>
      <w:r>
        <w:t xml:space="preserve">Summary data on an </w:t>
      </w:r>
      <w:del w:id="12" w:author="Benjamin Roberts" w:date="2024-08-12T18:48:00Z" w16du:dateUtc="2024-08-12T17:48:00Z">
        <w:r w:rsidDel="00441111">
          <w:delText>applicants</w:delText>
        </w:r>
      </w:del>
      <w:ins w:id="13" w:author="Benjamin Roberts" w:date="2024-08-12T18:48:00Z" w16du:dateUtc="2024-08-12T17:48:00Z">
        <w:r w:rsidR="00441111">
          <w:t>applicant’s</w:t>
        </w:r>
      </w:ins>
      <w:r>
        <w:t xml:space="preserve"> Credit file </w:t>
      </w:r>
    </w:p>
    <w:p w14:paraId="3E605C53" w14:textId="28DDF3BD" w:rsidR="00A27DC8" w:rsidRDefault="00593921" w:rsidP="00593921">
      <w:pPr>
        <w:pStyle w:val="ListParagraph"/>
        <w:numPr>
          <w:ilvl w:val="1"/>
          <w:numId w:val="22"/>
        </w:numPr>
      </w:pPr>
      <w:r>
        <w:t>Raw data used to create the above summary data</w:t>
      </w:r>
    </w:p>
    <w:p w14:paraId="32D7D73E" w14:textId="56C7FE31" w:rsidR="007C4D41" w:rsidRPr="006649A5" w:rsidRDefault="007C4D41" w:rsidP="00FB17B9">
      <w:r w:rsidRPr="002B7EBF">
        <w:rPr>
          <w:rFonts w:cstheme="minorHAnsi"/>
        </w:rPr>
        <w:br w:type="page"/>
      </w:r>
    </w:p>
    <w:p w14:paraId="24675D91" w14:textId="40C2D071" w:rsidR="00146E3F" w:rsidRDefault="00146E3F" w:rsidP="00F239CC">
      <w:pPr>
        <w:pStyle w:val="Heading1"/>
        <w:rPr>
          <w:rFonts w:asciiTheme="minorHAnsi" w:hAnsiTheme="minorHAnsi" w:cstheme="minorHAnsi"/>
        </w:rPr>
      </w:pPr>
      <w:bookmarkStart w:id="14" w:name="_Toc174381091"/>
      <w:r>
        <w:rPr>
          <w:rFonts w:asciiTheme="minorHAnsi" w:hAnsiTheme="minorHAnsi" w:cstheme="minorHAnsi"/>
        </w:rPr>
        <w:lastRenderedPageBreak/>
        <w:t>Design</w:t>
      </w:r>
      <w:bookmarkEnd w:id="14"/>
    </w:p>
    <w:p w14:paraId="21570259" w14:textId="27749252" w:rsidR="00BD4FDE" w:rsidRDefault="00BD4FDE" w:rsidP="00BD4FDE">
      <w:r>
        <w:t xml:space="preserve">To give myself a starting point, I referred to the Software Development Life Cycle, which </w:t>
      </w:r>
      <w:ins w:id="15" w:author="Benjamin Roberts" w:date="2024-08-12T16:39:00Z" w16du:dateUtc="2024-08-12T15:39:00Z">
        <w:r w:rsidR="00B03791">
          <w:t>has the</w:t>
        </w:r>
      </w:ins>
      <w:del w:id="16" w:author="Benjamin Roberts" w:date="2024-08-12T16:39:00Z" w16du:dateUtc="2024-08-12T15:39:00Z">
        <w:r w:rsidDel="00B03791">
          <w:delText>as</w:delText>
        </w:r>
      </w:del>
      <w:r>
        <w:t xml:space="preserve"> “design” </w:t>
      </w:r>
      <w:del w:id="17" w:author="Benjamin Roberts" w:date="2024-08-12T16:40:00Z" w16du:dateUtc="2024-08-12T15:40:00Z">
        <w:r w:rsidDel="00B03791">
          <w:delText xml:space="preserve">as </w:delText>
        </w:r>
      </w:del>
      <w:ins w:id="18" w:author="Benjamin Roberts" w:date="2024-08-12T18:42:00Z" w16du:dateUtc="2024-08-12T17:42:00Z">
        <w:r w:rsidR="00B522B3">
          <w:t>stage as</w:t>
        </w:r>
      </w:ins>
      <w:ins w:id="19" w:author="Benjamin Roberts" w:date="2024-08-12T16:40:00Z" w16du:dateUtc="2024-08-12T15:40:00Z">
        <w:r w:rsidR="00B03791">
          <w:t xml:space="preserve"> one of the 1</w:t>
        </w:r>
        <w:r w:rsidR="00B03791" w:rsidRPr="00B03791">
          <w:rPr>
            <w:vertAlign w:val="superscript"/>
            <w:rPrChange w:id="20" w:author="Benjamin Roberts" w:date="2024-08-12T16:40:00Z" w16du:dateUtc="2024-08-12T15:40:00Z">
              <w:rPr/>
            </w:rPrChange>
          </w:rPr>
          <w:t>st</w:t>
        </w:r>
        <w:r w:rsidR="00B03791">
          <w:t xml:space="preserve"> stages (after planning),</w:t>
        </w:r>
      </w:ins>
      <w:ins w:id="21" w:author="Benjamin Roberts" w:date="2024-08-12T16:41:00Z" w16du:dateUtc="2024-08-12T15:41:00Z">
        <w:r w:rsidR="00B03791">
          <w:t xml:space="preserve"> making it </w:t>
        </w:r>
      </w:ins>
      <w:r>
        <w:t>a key starting point for build</w:t>
      </w:r>
      <w:ins w:id="22" w:author="Benjamin Roberts" w:date="2024-08-12T18:42:00Z" w16du:dateUtc="2024-08-12T17:42:00Z">
        <w:r w:rsidR="00B522B3">
          <w:t>ing</w:t>
        </w:r>
      </w:ins>
      <w:r>
        <w:t xml:space="preserve"> a piece of software (</w:t>
      </w:r>
      <w:r w:rsidRPr="00487F49">
        <w:t>Amazon AWS</w:t>
      </w:r>
      <w:r>
        <w:t>, 2024). With the requirements already defined</w:t>
      </w:r>
      <w:ins w:id="23" w:author="Benjamin Roberts" w:date="2024-08-12T16:40:00Z" w16du:dateUtc="2024-08-12T15:40:00Z">
        <w:r w:rsidR="00B03791">
          <w:t xml:space="preserve"> (effectively acting as the planning stage)</w:t>
        </w:r>
      </w:ins>
      <w:r>
        <w:t>, I needed a design to work towards.</w:t>
      </w:r>
    </w:p>
    <w:p w14:paraId="3F333EE2" w14:textId="3E821396" w:rsidR="006649A5" w:rsidRDefault="006649A5" w:rsidP="006649A5">
      <w:pPr>
        <w:pStyle w:val="Heading2"/>
      </w:pPr>
      <w:bookmarkStart w:id="24" w:name="_Toc174381092"/>
      <w:r>
        <w:t xml:space="preserve">Existing </w:t>
      </w:r>
      <w:r w:rsidR="00BD4FDE">
        <w:t>product for inspiration</w:t>
      </w:r>
      <w:bookmarkEnd w:id="24"/>
    </w:p>
    <w:p w14:paraId="00CD7646" w14:textId="764A72AE" w:rsidR="00BD4FDE" w:rsidRDefault="007D0B38" w:rsidP="00BD4FDE">
      <w:r>
        <w:t>From my time in the workplace, I was aware of a similar product that provided similar functionality to what I was aiming to achieve in this project. I believed it would be worthwhile to examine this product as a source of inspiration for how to approach my project.</w:t>
      </w:r>
    </w:p>
    <w:p w14:paraId="291764C2" w14:textId="7336834E" w:rsidR="007D0B38" w:rsidRDefault="007D0B38" w:rsidP="00BD4FDE">
      <w:r>
        <w:t>I did not have access to this product myself, but I knew a colleague who did</w:t>
      </w:r>
      <w:ins w:id="25" w:author="Benjamin Roberts" w:date="2024-08-12T16:46:00Z" w16du:dateUtc="2024-08-12T15:46:00Z">
        <w:r w:rsidR="001C793B">
          <w:t xml:space="preserve"> who also had good t</w:t>
        </w:r>
      </w:ins>
      <w:ins w:id="26" w:author="Benjamin Roberts" w:date="2024-08-12T16:47:00Z" w16du:dateUtc="2024-08-12T15:47:00Z">
        <w:r w:rsidR="001C793B">
          <w:t xml:space="preserve">echnical knowledge </w:t>
        </w:r>
      </w:ins>
      <w:ins w:id="27" w:author="Benjamin Roberts" w:date="2024-08-12T16:53:00Z" w16du:dateUtc="2024-08-12T15:53:00Z">
        <w:r w:rsidR="000C504E">
          <w:t xml:space="preserve">of the product and </w:t>
        </w:r>
      </w:ins>
      <w:ins w:id="28" w:author="Benjamin Roberts" w:date="2024-08-12T18:48:00Z" w16du:dateUtc="2024-08-12T17:48:00Z">
        <w:r w:rsidR="00441111">
          <w:t>its</w:t>
        </w:r>
      </w:ins>
      <w:ins w:id="29" w:author="Benjamin Roberts" w:date="2024-08-12T16:53:00Z" w16du:dateUtc="2024-08-12T15:53:00Z">
        <w:r w:rsidR="000C504E">
          <w:t xml:space="preserve"> comparisons to my project brief</w:t>
        </w:r>
      </w:ins>
      <w:ins w:id="30" w:author="Benjamin Roberts" w:date="2024-08-12T16:47:00Z" w16du:dateUtc="2024-08-12T15:47:00Z">
        <w:r w:rsidR="001C793B">
          <w:t>, making explaining the purpose of the ask simple</w:t>
        </w:r>
      </w:ins>
      <w:r>
        <w:t>. I sent them a message over the Microsoft Teams application asking if they could share some screenshots of what they see within this product. They provided me with 5 screenshots.</w:t>
      </w:r>
    </w:p>
    <w:p w14:paraId="56205452" w14:textId="588B1566" w:rsidR="007D0B38" w:rsidRDefault="007D0B38" w:rsidP="00BD4FDE">
      <w:r>
        <w:rPr>
          <w:noProof/>
        </w:rPr>
        <w:drawing>
          <wp:inline distT="0" distB="0" distL="0" distR="0" wp14:anchorId="6AC0D8B9" wp14:editId="6A23B03A">
            <wp:extent cx="6305909" cy="4615858"/>
            <wp:effectExtent l="0" t="0" r="0" b="0"/>
            <wp:docPr id="1699748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48540" name="Picture 1" descr="A screen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308806" cy="4617979"/>
                    </a:xfrm>
                    <a:prstGeom prst="rect">
                      <a:avLst/>
                    </a:prstGeom>
                  </pic:spPr>
                </pic:pic>
              </a:graphicData>
            </a:graphic>
          </wp:inline>
        </w:drawing>
      </w:r>
    </w:p>
    <w:p w14:paraId="2F40C0EF" w14:textId="2B3841EB" w:rsidR="007D0B38" w:rsidRDefault="007D0B38" w:rsidP="007D0B38">
      <w:pPr>
        <w:pStyle w:val="Caption"/>
      </w:pPr>
      <w:bookmarkStart w:id="31" w:name="_Toc174381124"/>
      <w:r>
        <w:t xml:space="preserve">Figure </w:t>
      </w:r>
      <w:r>
        <w:fldChar w:fldCharType="begin"/>
      </w:r>
      <w:r>
        <w:instrText xml:space="preserve"> SEQ Figure \* ARABIC </w:instrText>
      </w:r>
      <w:r>
        <w:fldChar w:fldCharType="separate"/>
      </w:r>
      <w:r w:rsidR="006833B9">
        <w:rPr>
          <w:noProof/>
        </w:rPr>
        <w:t>1</w:t>
      </w:r>
      <w:r>
        <w:fldChar w:fldCharType="end"/>
      </w:r>
      <w:r>
        <w:t>- Requesting screenshots of a similar existing product from a colleague</w:t>
      </w:r>
      <w:bookmarkEnd w:id="31"/>
    </w:p>
    <w:p w14:paraId="188F72CC" w14:textId="692B9B8E" w:rsidR="007D0B38" w:rsidRDefault="007D0B38" w:rsidP="007D0B38">
      <w:commentRangeStart w:id="32"/>
      <w:r>
        <w:t xml:space="preserve">I’ve not included the provided screenshots in this report &amp; have removed </w:t>
      </w:r>
      <w:del w:id="33" w:author="Benjamin Roberts" w:date="2024-08-12T18:49:00Z" w16du:dateUtc="2024-08-12T17:49:00Z">
        <w:r w:rsidDel="00441111">
          <w:delText>the majority of</w:delText>
        </w:r>
      </w:del>
      <w:ins w:id="34" w:author="Benjamin Roberts" w:date="2024-08-12T18:49:00Z" w16du:dateUtc="2024-08-12T17:49:00Z">
        <w:r w:rsidR="00441111">
          <w:t>most of</w:t>
        </w:r>
      </w:ins>
      <w:r>
        <w:t xml:space="preserve"> the previews from the figure above. This information can be considered trade secrets, so this was done to protect the privacy of the stakeholders involved</w:t>
      </w:r>
      <w:commentRangeEnd w:id="32"/>
      <w:r>
        <w:rPr>
          <w:rStyle w:val="CommentReference"/>
        </w:rPr>
        <w:commentReference w:id="32"/>
      </w:r>
      <w:r>
        <w:t xml:space="preserve">. </w:t>
      </w:r>
    </w:p>
    <w:p w14:paraId="27A9FDD2" w14:textId="6086E2DD" w:rsidR="007D0B38" w:rsidRDefault="007D0B38">
      <w:r>
        <w:br w:type="page"/>
      </w:r>
    </w:p>
    <w:p w14:paraId="308589EC" w14:textId="5DB3525E" w:rsidR="006649A5" w:rsidRPr="006649A5" w:rsidRDefault="006649A5" w:rsidP="006649A5">
      <w:pPr>
        <w:pStyle w:val="Heading2"/>
      </w:pPr>
      <w:bookmarkStart w:id="35" w:name="_Toc174381093"/>
      <w:r>
        <w:lastRenderedPageBreak/>
        <w:t>Wireframes</w:t>
      </w:r>
      <w:bookmarkEnd w:id="35"/>
    </w:p>
    <w:p w14:paraId="043655B1" w14:textId="6CE7267D" w:rsidR="00F541F9" w:rsidRPr="00033AE1" w:rsidRDefault="00BD4FDE" w:rsidP="00033AE1">
      <w:r>
        <w:t xml:space="preserve">With some </w:t>
      </w:r>
      <w:r w:rsidR="007D0B38">
        <w:t>inspiration</w:t>
      </w:r>
      <w:r>
        <w:t xml:space="preserve"> from an existing system Vanquis Banking Group already use</w:t>
      </w:r>
      <w:r w:rsidR="00F541F9">
        <w:t>, I started with a draft wireframe and then expanded upon it with a 2</w:t>
      </w:r>
      <w:r w:rsidR="00F541F9" w:rsidRPr="00F541F9">
        <w:rPr>
          <w:vertAlign w:val="superscript"/>
        </w:rPr>
        <w:t>nd</w:t>
      </w:r>
      <w:r w:rsidR="00F541F9">
        <w:t xml:space="preserve"> iteration.</w:t>
      </w:r>
    </w:p>
    <w:p w14:paraId="7A4F82E5" w14:textId="6C01E395" w:rsidR="008E4282" w:rsidRDefault="008E4282" w:rsidP="006649A5">
      <w:pPr>
        <w:pStyle w:val="Heading3"/>
      </w:pPr>
      <w:bookmarkStart w:id="36" w:name="_Toc174381094"/>
      <w:r>
        <w:t>Initial Draft</w:t>
      </w:r>
      <w:r w:rsidR="00F541F9">
        <w:t xml:space="preserve"> </w:t>
      </w:r>
      <w:r w:rsidR="00A709DA">
        <w:t>for page template</w:t>
      </w:r>
      <w:bookmarkEnd w:id="36"/>
    </w:p>
    <w:p w14:paraId="46881355" w14:textId="6A5731B2" w:rsidR="004E5347" w:rsidRDefault="00F541F9" w:rsidP="004E5347">
      <w:pPr>
        <w:rPr>
          <w:noProof/>
        </w:rPr>
      </w:pPr>
      <w:r>
        <w:rPr>
          <w:noProof/>
        </w:rPr>
        <w:t>To keep a simple process to start, I drew a basic template on a white board for that I had in mind for a “home” page:</w:t>
      </w:r>
    </w:p>
    <w:p w14:paraId="6E05439B" w14:textId="258A5268" w:rsidR="004E5347" w:rsidRDefault="004E5347" w:rsidP="00F541F9">
      <w:pPr>
        <w:jc w:val="center"/>
      </w:pPr>
      <w:r>
        <w:rPr>
          <w:noProof/>
        </w:rPr>
        <w:drawing>
          <wp:inline distT="0" distB="0" distL="0" distR="0" wp14:anchorId="3CE21F81" wp14:editId="3122BDA4">
            <wp:extent cx="3844095" cy="4008801"/>
            <wp:effectExtent l="0" t="6350" r="0" b="0"/>
            <wp:docPr id="1496348448" name="Picture 1" descr="A white board with a draw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48448" name="Picture 1" descr="A white board with a drawing on it&#10;&#10;Description automatically generated"/>
                    <pic:cNvPicPr/>
                  </pic:nvPicPr>
                  <pic:blipFill rotWithShape="1">
                    <a:blip r:embed="rId14" cstate="print">
                      <a:extLst>
                        <a:ext uri="{28A0092B-C50C-407E-A947-70E740481C1C}">
                          <a14:useLocalDpi xmlns:a14="http://schemas.microsoft.com/office/drawing/2010/main" val="0"/>
                        </a:ext>
                      </a:extLst>
                    </a:blip>
                    <a:srcRect l="3459" t="-1811" r="26267" b="4093"/>
                    <a:stretch/>
                  </pic:blipFill>
                  <pic:spPr bwMode="auto">
                    <a:xfrm rot="5400000">
                      <a:off x="0" y="0"/>
                      <a:ext cx="3847430" cy="4012279"/>
                    </a:xfrm>
                    <a:prstGeom prst="rect">
                      <a:avLst/>
                    </a:prstGeom>
                    <a:ln>
                      <a:noFill/>
                    </a:ln>
                    <a:extLst>
                      <a:ext uri="{53640926-AAD7-44D8-BBD7-CCE9431645EC}">
                        <a14:shadowObscured xmlns:a14="http://schemas.microsoft.com/office/drawing/2010/main"/>
                      </a:ext>
                    </a:extLst>
                  </pic:spPr>
                </pic:pic>
              </a:graphicData>
            </a:graphic>
          </wp:inline>
        </w:drawing>
      </w:r>
    </w:p>
    <w:p w14:paraId="5A040198" w14:textId="52237E4E" w:rsidR="00F541F9" w:rsidRDefault="004E5347" w:rsidP="00F541F9">
      <w:pPr>
        <w:pStyle w:val="Caption"/>
        <w:jc w:val="center"/>
      </w:pPr>
      <w:bookmarkStart w:id="37" w:name="_Toc174381125"/>
      <w:r>
        <w:t xml:space="preserve">Figure </w:t>
      </w:r>
      <w:r>
        <w:fldChar w:fldCharType="begin"/>
      </w:r>
      <w:r>
        <w:instrText xml:space="preserve"> SEQ Figure \* ARABIC </w:instrText>
      </w:r>
      <w:r>
        <w:fldChar w:fldCharType="separate"/>
      </w:r>
      <w:r w:rsidR="006833B9">
        <w:rPr>
          <w:noProof/>
        </w:rPr>
        <w:t>2</w:t>
      </w:r>
      <w:r>
        <w:fldChar w:fldCharType="end"/>
      </w:r>
      <w:r>
        <w:t>- Initial draft Wireframe drawn on Whiteboard</w:t>
      </w:r>
      <w:bookmarkEnd w:id="37"/>
    </w:p>
    <w:p w14:paraId="6130E923" w14:textId="5BCE8759" w:rsidR="00F541F9" w:rsidRDefault="00F541F9" w:rsidP="00F541F9">
      <w:r>
        <w:t xml:space="preserve">Doing this simple approach gave me a way to get a starting point for what I wanted the layout of my application to look like, without having to decide on </w:t>
      </w:r>
      <w:r w:rsidR="00CE1495">
        <w:t>specific details (like styling).</w:t>
      </w:r>
    </w:p>
    <w:p w14:paraId="71780612" w14:textId="248DC8D7" w:rsidR="00B05DCB" w:rsidRDefault="00B05DCB">
      <w:r>
        <w:br w:type="page"/>
      </w:r>
    </w:p>
    <w:p w14:paraId="675A2DCA" w14:textId="6C8DAA30" w:rsidR="00B05DCB" w:rsidRDefault="00B05DCB" w:rsidP="006649A5">
      <w:pPr>
        <w:pStyle w:val="Heading3"/>
      </w:pPr>
      <w:bookmarkStart w:id="38" w:name="_Toc174381095"/>
      <w:r>
        <w:lastRenderedPageBreak/>
        <w:t xml:space="preserve">Figma </w:t>
      </w:r>
      <w:r w:rsidR="008E4282">
        <w:t>Wireframe</w:t>
      </w:r>
      <w:bookmarkEnd w:id="38"/>
    </w:p>
    <w:p w14:paraId="1866AD5D" w14:textId="76FB99FD" w:rsidR="00B05DCB" w:rsidRDefault="00B05DCB" w:rsidP="00993FDC">
      <w:pPr>
        <w:jc w:val="both"/>
      </w:pPr>
      <w:r>
        <w:t xml:space="preserve">The whiteboard draft was useful to get a </w:t>
      </w:r>
      <w:r w:rsidR="006572A0">
        <w:t>foundation,</w:t>
      </w:r>
      <w:r>
        <w:t xml:space="preserve"> but I wanted to go into a little more detail before I started creating the React Application. This meant I needed a more detailed wireframe.</w:t>
      </w:r>
    </w:p>
    <w:p w14:paraId="76BFCC78" w14:textId="1CEC572A" w:rsidR="00B05DCB" w:rsidRDefault="00B05DCB" w:rsidP="00993FDC">
      <w:pPr>
        <w:jc w:val="both"/>
      </w:pPr>
      <w:r>
        <w:t>Figma is a solution I was familiar with, as our internal Marketing team ha</w:t>
      </w:r>
      <w:r w:rsidR="006649A5">
        <w:t>ve</w:t>
      </w:r>
      <w:r>
        <w:t xml:space="preserve"> shared wireframes they’ve created for internal projects with me previously in the past. I believed this made it a good tool to look at for developing my wireframe into something ready for development.</w:t>
      </w:r>
    </w:p>
    <w:p w14:paraId="57386303" w14:textId="29B7A296" w:rsidR="00B05DCB" w:rsidRPr="00B05DCB" w:rsidRDefault="00B05DCB" w:rsidP="00993FDC">
      <w:pPr>
        <w:jc w:val="both"/>
      </w:pPr>
      <w:r>
        <w:t>Below is what I created for the Home page</w:t>
      </w:r>
      <w:r w:rsidR="00931ED7">
        <w:t>. The idea was to use this as a template for the design of the remaining pages.</w:t>
      </w:r>
    </w:p>
    <w:p w14:paraId="62B6C809" w14:textId="77777777" w:rsidR="00B05DCB" w:rsidRDefault="00B05DCB" w:rsidP="00B05DCB">
      <w:pPr>
        <w:jc w:val="center"/>
      </w:pPr>
      <w:r>
        <w:rPr>
          <w:noProof/>
        </w:rPr>
        <w:drawing>
          <wp:inline distT="0" distB="0" distL="0" distR="0" wp14:anchorId="347AE4C9" wp14:editId="3047C603">
            <wp:extent cx="4453703" cy="5270740"/>
            <wp:effectExtent l="0" t="0" r="4445" b="6350"/>
            <wp:docPr id="797722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22963" name="Picture 797722963"/>
                    <pic:cNvPicPr/>
                  </pic:nvPicPr>
                  <pic:blipFill>
                    <a:blip r:embed="rId15">
                      <a:extLst>
                        <a:ext uri="{28A0092B-C50C-407E-A947-70E740481C1C}">
                          <a14:useLocalDpi xmlns:a14="http://schemas.microsoft.com/office/drawing/2010/main" val="0"/>
                        </a:ext>
                      </a:extLst>
                    </a:blip>
                    <a:stretch>
                      <a:fillRect/>
                    </a:stretch>
                  </pic:blipFill>
                  <pic:spPr>
                    <a:xfrm>
                      <a:off x="0" y="0"/>
                      <a:ext cx="4462446" cy="5281087"/>
                    </a:xfrm>
                    <a:prstGeom prst="rect">
                      <a:avLst/>
                    </a:prstGeom>
                  </pic:spPr>
                </pic:pic>
              </a:graphicData>
            </a:graphic>
          </wp:inline>
        </w:drawing>
      </w:r>
    </w:p>
    <w:p w14:paraId="04043A1C" w14:textId="6FF121D2" w:rsidR="00931ED7" w:rsidRDefault="00B05DCB" w:rsidP="00B05DCB">
      <w:pPr>
        <w:pStyle w:val="Caption"/>
        <w:jc w:val="center"/>
      </w:pPr>
      <w:bookmarkStart w:id="39" w:name="_Toc174381126"/>
      <w:r>
        <w:t xml:space="preserve">Figure </w:t>
      </w:r>
      <w:r>
        <w:fldChar w:fldCharType="begin"/>
      </w:r>
      <w:r>
        <w:instrText xml:space="preserve"> SEQ Figure \* ARABIC </w:instrText>
      </w:r>
      <w:r>
        <w:fldChar w:fldCharType="separate"/>
      </w:r>
      <w:r w:rsidR="006833B9">
        <w:rPr>
          <w:noProof/>
        </w:rPr>
        <w:t>3</w:t>
      </w:r>
      <w:r>
        <w:fldChar w:fldCharType="end"/>
      </w:r>
      <w:r>
        <w:t xml:space="preserve"> - Figma Wireframe of a Home Page for the React app</w:t>
      </w:r>
      <w:bookmarkEnd w:id="39"/>
    </w:p>
    <w:p w14:paraId="25780C7F" w14:textId="77777777" w:rsidR="004F4304" w:rsidRDefault="00931ED7" w:rsidP="00931ED7">
      <w:r>
        <w:t>One key change I made from my initial draft wireframe was to use a header Navigation Bar instead of a left-hand side bar. This simplified the layout of the website and meant the functionality presented to the end user could be focused here, allowing them to navigate the core of the application more easily.</w:t>
      </w:r>
    </w:p>
    <w:p w14:paraId="2E5CF5B6" w14:textId="2449492C" w:rsidR="00050702" w:rsidRDefault="004F4304" w:rsidP="00931ED7">
      <w:r>
        <w:t>For styling, I consulted our Vanquis Banking Group branding guidelines</w:t>
      </w:r>
      <w:ins w:id="40" w:author="Benjamin Roberts" w:date="2024-08-12T17:05:00Z" w16du:dateUtc="2024-08-12T16:05:00Z">
        <w:r w:rsidR="00631103">
          <w:t xml:space="preserve"> (which are available on our internal staff intranet)</w:t>
        </w:r>
      </w:ins>
      <w:r>
        <w:t>. I wanted something that looked like it could really be in use in the organisation &amp; to do this effectively, it was cr</w:t>
      </w:r>
      <w:r w:rsidR="007D3DAA">
        <w:t xml:space="preserve">itical to follow the branding guidelines to provide a professional appearance to </w:t>
      </w:r>
      <w:r w:rsidR="00993FDC">
        <w:t>corporate material (</w:t>
      </w:r>
      <w:r w:rsidR="00993FDC" w:rsidRPr="004F4304">
        <w:t>Iconic Digital Marketing Agency</w:t>
      </w:r>
      <w:r w:rsidR="00993FDC">
        <w:t>, 2024).</w:t>
      </w:r>
    </w:p>
    <w:p w14:paraId="3F9B2FEB" w14:textId="77777777" w:rsidR="00050702" w:rsidRDefault="00050702" w:rsidP="00931ED7"/>
    <w:p w14:paraId="59AB8C2F" w14:textId="17D438DB" w:rsidR="00C33D64" w:rsidRDefault="00C33D64" w:rsidP="00C33D64">
      <w:pPr>
        <w:pStyle w:val="Heading3"/>
      </w:pPr>
      <w:bookmarkStart w:id="41" w:name="_Toc174381096"/>
      <w:r>
        <w:lastRenderedPageBreak/>
        <w:t>Pages to develop</w:t>
      </w:r>
      <w:bookmarkEnd w:id="41"/>
    </w:p>
    <w:p w14:paraId="496F20F1" w14:textId="7CB83CA3" w:rsidR="00050702" w:rsidRDefault="00050702" w:rsidP="00931ED7">
      <w:r>
        <w:t xml:space="preserve">With a wireframe template ready for the basic design I wanted, I was ready to think about what pages I wanted in the applications. </w:t>
      </w:r>
      <w:r w:rsidR="007E77A1">
        <w:t xml:space="preserve">Below </w:t>
      </w:r>
      <w:del w:id="42" w:author="Benjamin Roberts" w:date="2024-08-12T18:48:00Z" w16du:dateUtc="2024-08-12T17:48:00Z">
        <w:r w:rsidR="007E77A1" w:rsidDel="00441111">
          <w:delText>are</w:delText>
        </w:r>
      </w:del>
      <w:ins w:id="43" w:author="Benjamin Roberts" w:date="2024-08-12T18:48:00Z" w16du:dateUtc="2024-08-12T17:48:00Z">
        <w:r w:rsidR="00441111">
          <w:t>is</w:t>
        </w:r>
      </w:ins>
      <w:r w:rsidR="007E77A1">
        <w:t xml:space="preserve"> a list of pages to build, along with some information behind their meaning</w:t>
      </w:r>
    </w:p>
    <w:p w14:paraId="5F382E75" w14:textId="77777777" w:rsidR="00050702" w:rsidRDefault="00050702" w:rsidP="00050702">
      <w:pPr>
        <w:pStyle w:val="ListParagraph"/>
        <w:numPr>
          <w:ilvl w:val="0"/>
          <w:numId w:val="20"/>
        </w:numPr>
      </w:pPr>
      <w:r w:rsidRPr="00050702">
        <w:rPr>
          <w:b/>
          <w:bCs/>
        </w:rPr>
        <w:t>Home</w:t>
      </w:r>
      <w:r>
        <w:t xml:space="preserve"> – A simple home page showing the most recent applications logged in the database</w:t>
      </w:r>
    </w:p>
    <w:p w14:paraId="17214DF8" w14:textId="4E293260" w:rsidR="007E77A1" w:rsidRDefault="007E77A1" w:rsidP="007A0744">
      <w:pPr>
        <w:pStyle w:val="ListParagraph"/>
        <w:numPr>
          <w:ilvl w:val="1"/>
          <w:numId w:val="20"/>
        </w:numPr>
      </w:pPr>
      <w:r>
        <w:t>This will be the landing page a new user is taken to when they open the application</w:t>
      </w:r>
    </w:p>
    <w:p w14:paraId="26AE7FA4" w14:textId="65C6CFDD" w:rsidR="007A0744" w:rsidRDefault="007A0744" w:rsidP="007A0744">
      <w:pPr>
        <w:pStyle w:val="ListParagraph"/>
        <w:numPr>
          <w:ilvl w:val="1"/>
          <w:numId w:val="20"/>
        </w:numPr>
      </w:pPr>
      <w:r>
        <w:t>This will be where the most recent applications are displayed to the user</w:t>
      </w:r>
    </w:p>
    <w:p w14:paraId="32894061" w14:textId="77777777" w:rsidR="007A0744" w:rsidRDefault="007A0744" w:rsidP="007A0744"/>
    <w:p w14:paraId="2A7F3170" w14:textId="0026413B" w:rsidR="00050702" w:rsidRDefault="00050702" w:rsidP="00050702">
      <w:pPr>
        <w:pStyle w:val="ListParagraph"/>
        <w:numPr>
          <w:ilvl w:val="0"/>
          <w:numId w:val="20"/>
        </w:numPr>
      </w:pPr>
      <w:r w:rsidRPr="00050702">
        <w:rPr>
          <w:b/>
          <w:bCs/>
        </w:rPr>
        <w:t>Summary</w:t>
      </w:r>
      <w:r>
        <w:t xml:space="preserve"> – A page where a user could view what we refer to as the “Summary” data provided by Experian (2024)</w:t>
      </w:r>
      <w:r w:rsidR="00D4658C">
        <w:t>, which is an aggregated view of the data they hold on a person’s Credit File</w:t>
      </w:r>
    </w:p>
    <w:p w14:paraId="37C24608" w14:textId="37E38485" w:rsidR="00A31B1C" w:rsidRDefault="00A31B1C" w:rsidP="00A31B1C">
      <w:pPr>
        <w:pStyle w:val="ListParagraph"/>
        <w:numPr>
          <w:ilvl w:val="1"/>
          <w:numId w:val="20"/>
        </w:numPr>
      </w:pPr>
      <w:r>
        <w:t xml:space="preserve">Within a business context, the data points in this block of data </w:t>
      </w:r>
      <w:r w:rsidR="007A0744">
        <w:t>are</w:t>
      </w:r>
      <w:r>
        <w:t xml:space="preserve"> primarily used within the Credit Decisioning processes that decide if an applicant should be given a line of credit</w:t>
      </w:r>
    </w:p>
    <w:p w14:paraId="7ED99220" w14:textId="77777777" w:rsidR="007A0744" w:rsidRDefault="007A0744" w:rsidP="007A0744"/>
    <w:p w14:paraId="751386CC" w14:textId="77777777" w:rsidR="00050702" w:rsidRDefault="00050702" w:rsidP="00050702">
      <w:pPr>
        <w:pStyle w:val="ListParagraph"/>
        <w:numPr>
          <w:ilvl w:val="0"/>
          <w:numId w:val="20"/>
        </w:numPr>
      </w:pPr>
      <w:r>
        <w:rPr>
          <w:b/>
          <w:bCs/>
        </w:rPr>
        <w:t xml:space="preserve">Premium Value </w:t>
      </w:r>
      <w:r>
        <w:t>– Similar to Summary, but provides significantly more data points</w:t>
      </w:r>
    </w:p>
    <w:p w14:paraId="15C23966" w14:textId="58CA077D" w:rsidR="007A0744" w:rsidRDefault="007A0744" w:rsidP="007A0744">
      <w:pPr>
        <w:pStyle w:val="ListParagraph"/>
        <w:numPr>
          <w:ilvl w:val="1"/>
          <w:numId w:val="20"/>
        </w:numPr>
      </w:pPr>
      <w:r>
        <w:t>This page</w:t>
      </w:r>
      <w:r w:rsidR="00854155">
        <w:t>’</w:t>
      </w:r>
      <w:r>
        <w:t xml:space="preserve">s use case is </w:t>
      </w:r>
      <w:r w:rsidR="00854155">
        <w:t>like</w:t>
      </w:r>
      <w:r>
        <w:t xml:space="preserve"> the Summary page as a result</w:t>
      </w:r>
    </w:p>
    <w:p w14:paraId="24F58E2D" w14:textId="77777777" w:rsidR="007A0744" w:rsidRDefault="00A31B1C" w:rsidP="00A31B1C">
      <w:pPr>
        <w:pStyle w:val="ListParagraph"/>
        <w:numPr>
          <w:ilvl w:val="1"/>
          <w:numId w:val="20"/>
        </w:numPr>
      </w:pPr>
      <w:r>
        <w:t xml:space="preserve">In the business view, this is called “Premium Value Data” as they are additional blocks of data Experian provide for an extra fee. </w:t>
      </w:r>
    </w:p>
    <w:p w14:paraId="2F126B3D" w14:textId="6750A72A" w:rsidR="00A31B1C" w:rsidRDefault="00A31B1C" w:rsidP="007A0744">
      <w:pPr>
        <w:pStyle w:val="ListParagraph"/>
        <w:numPr>
          <w:ilvl w:val="1"/>
          <w:numId w:val="20"/>
        </w:numPr>
      </w:pPr>
      <w:r>
        <w:t xml:space="preserve">They are </w:t>
      </w:r>
      <w:r w:rsidR="007A0744">
        <w:t>very rich data source for use in Credit Decision, as they can be used to identify problematic or positive trends on a person’s credit file, often to a better extent then the Summary data alone</w:t>
      </w:r>
    </w:p>
    <w:p w14:paraId="11091CBB" w14:textId="2A7CB3F4" w:rsidR="007A0744" w:rsidRDefault="007A0744" w:rsidP="007A0744">
      <w:pPr>
        <w:pStyle w:val="ListParagraph"/>
        <w:numPr>
          <w:ilvl w:val="1"/>
          <w:numId w:val="20"/>
        </w:numPr>
      </w:pPr>
      <w:r>
        <w:t>There are also product specific data blocks, which allow</w:t>
      </w:r>
      <w:r w:rsidR="00854155">
        <w:t xml:space="preserve"> a lender to check for </w:t>
      </w:r>
      <w:r w:rsidR="00625504">
        <w:t>behaviour</w:t>
      </w:r>
      <w:r w:rsidR="00854155">
        <w:t xml:space="preserve"> on specific products where trends would be more meaningful e.g. status of Mortgage and Utility accounts on a </w:t>
      </w:r>
      <w:del w:id="44" w:author="Benjamin Roberts" w:date="2024-08-12T18:48:00Z" w16du:dateUtc="2024-08-12T17:48:00Z">
        <w:r w:rsidR="00854155" w:rsidDel="00441111">
          <w:delText>persons</w:delText>
        </w:r>
      </w:del>
      <w:ins w:id="45" w:author="Benjamin Roberts" w:date="2024-08-12T18:48:00Z" w16du:dateUtc="2024-08-12T17:48:00Z">
        <w:r w:rsidR="00441111">
          <w:t>person’s</w:t>
        </w:r>
      </w:ins>
      <w:r w:rsidR="00854155">
        <w:t xml:space="preserve"> credit record</w:t>
      </w:r>
    </w:p>
    <w:p w14:paraId="12AD1D7A" w14:textId="77777777" w:rsidR="007A0744" w:rsidRDefault="007A0744" w:rsidP="007A0744"/>
    <w:p w14:paraId="3C783D09" w14:textId="505EF02A" w:rsidR="00146E3F" w:rsidRDefault="00050702" w:rsidP="00050702">
      <w:pPr>
        <w:pStyle w:val="ListParagraph"/>
        <w:numPr>
          <w:ilvl w:val="0"/>
          <w:numId w:val="20"/>
        </w:numPr>
      </w:pPr>
      <w:r>
        <w:rPr>
          <w:b/>
          <w:bCs/>
        </w:rPr>
        <w:t xml:space="preserve">Raw Data </w:t>
      </w:r>
      <w:r w:rsidR="00D4658C">
        <w:t>–</w:t>
      </w:r>
      <w:r>
        <w:t xml:space="preserve"> </w:t>
      </w:r>
      <w:r w:rsidR="00D4658C">
        <w:t>This should contain the unaggregated data used to derive all the datapoints displayed in the Summary and Premium Value pages</w:t>
      </w:r>
      <w:r w:rsidR="00146E3F">
        <w:br w:type="page"/>
      </w:r>
    </w:p>
    <w:p w14:paraId="48257022" w14:textId="0DBF11C2" w:rsidR="00F239CC" w:rsidRPr="002B7EBF" w:rsidRDefault="00F239CC" w:rsidP="00F239CC">
      <w:pPr>
        <w:pStyle w:val="Heading1"/>
        <w:rPr>
          <w:rFonts w:asciiTheme="minorHAnsi" w:hAnsiTheme="minorHAnsi" w:cstheme="minorHAnsi"/>
        </w:rPr>
      </w:pPr>
      <w:bookmarkStart w:id="46" w:name="_Toc174381097"/>
      <w:r w:rsidRPr="002B7EBF">
        <w:rPr>
          <w:rFonts w:asciiTheme="minorHAnsi" w:hAnsiTheme="minorHAnsi" w:cstheme="minorHAnsi"/>
        </w:rPr>
        <w:lastRenderedPageBreak/>
        <w:t>Development</w:t>
      </w:r>
      <w:bookmarkEnd w:id="46"/>
    </w:p>
    <w:p w14:paraId="54C5177A" w14:textId="4607B1E6" w:rsidR="00F239CC" w:rsidRDefault="00A03922" w:rsidP="00F239CC">
      <w:pPr>
        <w:pStyle w:val="Heading2"/>
        <w:rPr>
          <w:rFonts w:asciiTheme="minorHAnsi" w:hAnsiTheme="minorHAnsi" w:cstheme="minorHAnsi"/>
        </w:rPr>
      </w:pPr>
      <w:bookmarkStart w:id="47" w:name="_Toc174381098"/>
      <w:r>
        <w:rPr>
          <w:rFonts w:asciiTheme="minorHAnsi" w:hAnsiTheme="minorHAnsi" w:cstheme="minorHAnsi"/>
        </w:rPr>
        <w:t>Backend</w:t>
      </w:r>
      <w:r w:rsidR="0051021C">
        <w:rPr>
          <w:rFonts w:asciiTheme="minorHAnsi" w:hAnsiTheme="minorHAnsi" w:cstheme="minorHAnsi"/>
        </w:rPr>
        <w:t xml:space="preserve"> Setup</w:t>
      </w:r>
      <w:r>
        <w:rPr>
          <w:rFonts w:asciiTheme="minorHAnsi" w:hAnsiTheme="minorHAnsi" w:cstheme="minorHAnsi"/>
        </w:rPr>
        <w:t xml:space="preserve"> – </w:t>
      </w:r>
      <w:r w:rsidR="00FE6AC4">
        <w:rPr>
          <w:rFonts w:asciiTheme="minorHAnsi" w:hAnsiTheme="minorHAnsi" w:cstheme="minorHAnsi"/>
        </w:rPr>
        <w:t>for supporting functionality</w:t>
      </w:r>
      <w:bookmarkEnd w:id="47"/>
    </w:p>
    <w:p w14:paraId="0E2A31AC" w14:textId="4886ED07" w:rsidR="00C33937" w:rsidRDefault="00C33937" w:rsidP="002D6EB6">
      <w:pPr>
        <w:jc w:val="both"/>
      </w:pPr>
      <w:r>
        <w:t xml:space="preserve">Some of the requirements I set required a full </w:t>
      </w:r>
      <w:r w:rsidR="007C3B9C">
        <w:t>B</w:t>
      </w:r>
      <w:r>
        <w:t>ackend to be created to implement the functionality required. This included:</w:t>
      </w:r>
    </w:p>
    <w:p w14:paraId="11295BD7" w14:textId="6C5946D7" w:rsidR="00955170" w:rsidRDefault="00C33937" w:rsidP="002D6EB6">
      <w:pPr>
        <w:pStyle w:val="ListParagraph"/>
        <w:numPr>
          <w:ilvl w:val="0"/>
          <w:numId w:val="23"/>
        </w:numPr>
        <w:jc w:val="both"/>
      </w:pPr>
      <w:r>
        <w:t>A</w:t>
      </w:r>
      <w:r w:rsidR="00595C13">
        <w:t>bility</w:t>
      </w:r>
      <w:r>
        <w:t xml:space="preserve"> </w:t>
      </w:r>
      <w:r w:rsidR="00955170">
        <w:t xml:space="preserve">to connect to </w:t>
      </w:r>
      <w:r w:rsidR="00457EEA">
        <w:t>a</w:t>
      </w:r>
      <w:r w:rsidR="00595C13">
        <w:t xml:space="preserve"> database</w:t>
      </w:r>
      <w:r>
        <w:t xml:space="preserve"> to retrieve application data (an </w:t>
      </w:r>
      <w:r w:rsidR="00955170">
        <w:t xml:space="preserve">Azure SQL Server </w:t>
      </w:r>
      <w:r w:rsidR="00595C13">
        <w:t>Data</w:t>
      </w:r>
      <w:r>
        <w:t>base specifically was used in the project)</w:t>
      </w:r>
    </w:p>
    <w:p w14:paraId="7236D991" w14:textId="43B7492B" w:rsidR="00C33937" w:rsidRPr="00955170" w:rsidRDefault="00C33937" w:rsidP="002D6EB6">
      <w:pPr>
        <w:pStyle w:val="ListParagraph"/>
        <w:numPr>
          <w:ilvl w:val="0"/>
          <w:numId w:val="23"/>
        </w:numPr>
        <w:jc w:val="both"/>
      </w:pPr>
      <w:r>
        <w:t xml:space="preserve">Searching an External file for definitions of data variables </w:t>
      </w:r>
    </w:p>
    <w:p w14:paraId="712B5966" w14:textId="003E075D" w:rsidR="00955170" w:rsidRDefault="00196D9B" w:rsidP="002D6EB6">
      <w:pPr>
        <w:pStyle w:val="Heading3"/>
        <w:jc w:val="both"/>
      </w:pPr>
      <w:bookmarkStart w:id="48" w:name="_Toc174381099"/>
      <w:r>
        <w:t>Why one was required</w:t>
      </w:r>
      <w:bookmarkEnd w:id="48"/>
    </w:p>
    <w:p w14:paraId="454757F4" w14:textId="799B02A7" w:rsidR="00955170" w:rsidRDefault="00246AB8" w:rsidP="002D6EB6">
      <w:pPr>
        <w:jc w:val="both"/>
      </w:pPr>
      <w:r>
        <w:t>Initially I tried importing the “</w:t>
      </w:r>
      <w:r w:rsidRPr="00457EEA">
        <w:rPr>
          <w:b/>
          <w:bCs/>
        </w:rPr>
        <w:t>mssql</w:t>
      </w:r>
      <w:r>
        <w:t>” package directly into the React component</w:t>
      </w:r>
      <w:r w:rsidR="00C33937">
        <w:t xml:space="preserve"> to meet the 1</w:t>
      </w:r>
      <w:r w:rsidR="00C33937" w:rsidRPr="00C33937">
        <w:rPr>
          <w:vertAlign w:val="superscript"/>
        </w:rPr>
        <w:t>st</w:t>
      </w:r>
      <w:r w:rsidR="00C33937">
        <w:t xml:space="preserve"> use case of connecting to a database to retrieve application data</w:t>
      </w:r>
      <w:r>
        <w:t>. When doing that however</w:t>
      </w:r>
      <w:r w:rsidR="00955170">
        <w:t xml:space="preserve">, I faced </w:t>
      </w:r>
      <w:r w:rsidR="00D61C96">
        <w:t xml:space="preserve">26 </w:t>
      </w:r>
      <w:r w:rsidR="00955170">
        <w:t xml:space="preserve">compiler errors in </w:t>
      </w:r>
      <w:r w:rsidR="00C33937">
        <w:t>R</w:t>
      </w:r>
      <w:r w:rsidR="00955170">
        <w:t>eact. These came about purely from importing the library for use:</w:t>
      </w:r>
    </w:p>
    <w:p w14:paraId="5C5D4A7F" w14:textId="4A86344B" w:rsidR="00955170" w:rsidRDefault="00955170" w:rsidP="002D6EB6">
      <w:pPr>
        <w:pStyle w:val="NoSpacing"/>
        <w:jc w:val="both"/>
      </w:pPr>
      <w:r w:rsidRPr="00955170">
        <w:rPr>
          <w:noProof/>
        </w:rPr>
        <w:drawing>
          <wp:inline distT="0" distB="0" distL="0" distR="0" wp14:anchorId="19910414" wp14:editId="66749206">
            <wp:extent cx="4096322" cy="1086002"/>
            <wp:effectExtent l="0" t="0" r="0" b="0"/>
            <wp:docPr id="12963940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94080" name="Picture 1" descr="A screenshot of a computer program&#10;&#10;Description automatically generated"/>
                    <pic:cNvPicPr/>
                  </pic:nvPicPr>
                  <pic:blipFill>
                    <a:blip r:embed="rId16"/>
                    <a:stretch>
                      <a:fillRect/>
                    </a:stretch>
                  </pic:blipFill>
                  <pic:spPr>
                    <a:xfrm>
                      <a:off x="0" y="0"/>
                      <a:ext cx="4096322" cy="1086002"/>
                    </a:xfrm>
                    <a:prstGeom prst="rect">
                      <a:avLst/>
                    </a:prstGeom>
                  </pic:spPr>
                </pic:pic>
              </a:graphicData>
            </a:graphic>
          </wp:inline>
        </w:drawing>
      </w:r>
    </w:p>
    <w:p w14:paraId="634AA161" w14:textId="4E5DE910" w:rsidR="00246AB8" w:rsidRPr="00955170" w:rsidRDefault="00246AB8" w:rsidP="002D6EB6">
      <w:pPr>
        <w:pStyle w:val="Caption"/>
        <w:jc w:val="both"/>
      </w:pPr>
      <w:bookmarkStart w:id="49" w:name="_Toc174381127"/>
      <w:r>
        <w:t xml:space="preserve">Figure </w:t>
      </w:r>
      <w:r>
        <w:fldChar w:fldCharType="begin"/>
      </w:r>
      <w:r>
        <w:instrText xml:space="preserve"> SEQ Figure \* ARABIC </w:instrText>
      </w:r>
      <w:r>
        <w:fldChar w:fldCharType="separate"/>
      </w:r>
      <w:r w:rsidR="006833B9">
        <w:rPr>
          <w:noProof/>
        </w:rPr>
        <w:t>4</w:t>
      </w:r>
      <w:r>
        <w:fldChar w:fldCharType="end"/>
      </w:r>
      <w:r>
        <w:t>- Importing "mssql" into a React Component called "Home.jsx"</w:t>
      </w:r>
      <w:bookmarkEnd w:id="49"/>
    </w:p>
    <w:p w14:paraId="51766C76" w14:textId="5FD9121B" w:rsidR="00955170" w:rsidRDefault="00955170" w:rsidP="002D6EB6">
      <w:pPr>
        <w:jc w:val="both"/>
      </w:pPr>
      <w:r w:rsidRPr="00955170">
        <w:rPr>
          <w:noProof/>
        </w:rPr>
        <w:drawing>
          <wp:inline distT="0" distB="0" distL="0" distR="0" wp14:anchorId="259871D3" wp14:editId="3B05029B">
            <wp:extent cx="6645910" cy="2303780"/>
            <wp:effectExtent l="0" t="0" r="2540" b="1270"/>
            <wp:docPr id="11222004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00464" name="Picture 1" descr="A screenshot of a computer program&#10;&#10;Description automatically generated"/>
                    <pic:cNvPicPr/>
                  </pic:nvPicPr>
                  <pic:blipFill>
                    <a:blip r:embed="rId17"/>
                    <a:stretch>
                      <a:fillRect/>
                    </a:stretch>
                  </pic:blipFill>
                  <pic:spPr>
                    <a:xfrm>
                      <a:off x="0" y="0"/>
                      <a:ext cx="6645910" cy="2303780"/>
                    </a:xfrm>
                    <a:prstGeom prst="rect">
                      <a:avLst/>
                    </a:prstGeom>
                  </pic:spPr>
                </pic:pic>
              </a:graphicData>
            </a:graphic>
          </wp:inline>
        </w:drawing>
      </w:r>
    </w:p>
    <w:p w14:paraId="2B5B9618" w14:textId="43CA77D2" w:rsidR="00955170" w:rsidRDefault="00955170" w:rsidP="002D6EB6">
      <w:pPr>
        <w:pStyle w:val="Caption"/>
        <w:jc w:val="both"/>
      </w:pPr>
      <w:bookmarkStart w:id="50" w:name="_Toc174381128"/>
      <w:r>
        <w:t xml:space="preserve">Figure </w:t>
      </w:r>
      <w:r>
        <w:fldChar w:fldCharType="begin"/>
      </w:r>
      <w:r>
        <w:instrText xml:space="preserve"> SEQ Figure \* ARABIC </w:instrText>
      </w:r>
      <w:r>
        <w:fldChar w:fldCharType="separate"/>
      </w:r>
      <w:r w:rsidR="006833B9">
        <w:rPr>
          <w:noProof/>
        </w:rPr>
        <w:t>5</w:t>
      </w:r>
      <w:r>
        <w:fldChar w:fldCharType="end"/>
      </w:r>
      <w:r>
        <w:t>- Compile error from importing the "mssql" library</w:t>
      </w:r>
      <w:bookmarkEnd w:id="50"/>
    </w:p>
    <w:p w14:paraId="561A7DD8" w14:textId="52473180" w:rsidR="00D61C96" w:rsidRDefault="002B7520" w:rsidP="002D6EB6">
      <w:pPr>
        <w:jc w:val="both"/>
      </w:pPr>
      <w:r>
        <w:t>One thing I didn’t understand was what this “</w:t>
      </w:r>
      <w:r w:rsidRPr="00457EEA">
        <w:rPr>
          <w:b/>
          <w:bCs/>
        </w:rPr>
        <w:t>Polyfill</w:t>
      </w:r>
      <w:r>
        <w:t>” concept the error messages referred to. That felt like the 1</w:t>
      </w:r>
      <w:r w:rsidRPr="002B7520">
        <w:rPr>
          <w:vertAlign w:val="superscript"/>
        </w:rPr>
        <w:t>st</w:t>
      </w:r>
      <w:r>
        <w:t xml:space="preserve"> step to resolving the error, so I did some quick research. I found that </w:t>
      </w:r>
      <w:r w:rsidRPr="00457EEA">
        <w:rPr>
          <w:b/>
          <w:bCs/>
        </w:rPr>
        <w:t>Polyfills</w:t>
      </w:r>
      <w:r>
        <w:t xml:space="preserve"> are pieces of code to provide modern functionality to older </w:t>
      </w:r>
      <w:r w:rsidR="006D0F73">
        <w:t>browsers</w:t>
      </w:r>
      <w:r>
        <w:t>, at the expense of functionality and performance (</w:t>
      </w:r>
      <w:r w:rsidRPr="002B7520">
        <w:t>Mozilla</w:t>
      </w:r>
      <w:r>
        <w:t>, 2024</w:t>
      </w:r>
      <w:r w:rsidR="00A628FD">
        <w:t>a</w:t>
      </w:r>
      <w:r>
        <w:t xml:space="preserve">). </w:t>
      </w:r>
      <w:r w:rsidR="00311202">
        <w:t xml:space="preserve">From the </w:t>
      </w:r>
      <w:r w:rsidR="00D2331C">
        <w:t>context</w:t>
      </w:r>
      <w:r w:rsidR="00311202">
        <w:t xml:space="preserve"> of the error message, I can see that this means that the “cryp</w:t>
      </w:r>
      <w:r w:rsidR="00537C07">
        <w:t>t</w:t>
      </w:r>
      <w:r w:rsidR="00311202">
        <w:t xml:space="preserve">o” module mentioned in the error message is no longer automatically included, so creating a </w:t>
      </w:r>
      <w:r w:rsidR="00311202" w:rsidRPr="00457EEA">
        <w:rPr>
          <w:b/>
          <w:bCs/>
        </w:rPr>
        <w:t>polyfill</w:t>
      </w:r>
      <w:r w:rsidR="00311202">
        <w:t xml:space="preserve"> is necessary to resolve.</w:t>
      </w:r>
    </w:p>
    <w:p w14:paraId="01D1FE84" w14:textId="4F3FFA23" w:rsidR="00D61C96" w:rsidRDefault="006D404C" w:rsidP="002D6EB6">
      <w:pPr>
        <w:jc w:val="both"/>
        <w:rPr>
          <w:lang w:val="en-US"/>
        </w:rPr>
      </w:pPr>
      <w:r>
        <w:rPr>
          <w:lang w:val="en-US"/>
        </w:rPr>
        <w:t>Attempting to create one of these polyfills</w:t>
      </w:r>
      <w:r w:rsidR="001B10EB">
        <w:rPr>
          <w:lang w:val="en-US"/>
        </w:rPr>
        <w:t xml:space="preserve"> did not resolve my issue. </w:t>
      </w:r>
      <w:r>
        <w:rPr>
          <w:lang w:val="en-US"/>
        </w:rPr>
        <w:t xml:space="preserve">From further research I concluded that it would be significantly easier to set up a back-end application that the main React application could call over HTTP </w:t>
      </w:r>
      <w:del w:id="51" w:author="Benjamin Roberts" w:date="2024-08-12T18:50:00Z" w16du:dateUtc="2024-08-12T17:50:00Z">
        <w:r w:rsidDel="00441111">
          <w:rPr>
            <w:lang w:val="en-US"/>
          </w:rPr>
          <w:delText>e.g.</w:delText>
        </w:r>
      </w:del>
      <w:ins w:id="52" w:author="Benjamin Roberts" w:date="2024-08-12T18:50:00Z" w16du:dateUtc="2024-08-12T17:50:00Z">
        <w:r w:rsidR="00441111">
          <w:rPr>
            <w:lang w:val="en-US"/>
          </w:rPr>
          <w:t>e.g.,</w:t>
        </w:r>
      </w:ins>
      <w:r>
        <w:rPr>
          <w:lang w:val="en-US"/>
        </w:rPr>
        <w:t xml:space="preserve"> via the fetch method. This allows offloading complex logic into a separate app and avoids the need for complicated polyfill logic.</w:t>
      </w:r>
    </w:p>
    <w:p w14:paraId="7ED3193A" w14:textId="3096BB49" w:rsidR="00E33E7D" w:rsidRDefault="00E33E7D" w:rsidP="002D6EB6">
      <w:pPr>
        <w:jc w:val="both"/>
        <w:rPr>
          <w:lang w:val="en-US"/>
        </w:rPr>
      </w:pPr>
      <w:r>
        <w:rPr>
          <w:lang w:val="en-US"/>
        </w:rPr>
        <w:br w:type="page"/>
      </w:r>
    </w:p>
    <w:p w14:paraId="42C8B128" w14:textId="40EC0AA3" w:rsidR="00D61C96" w:rsidRDefault="0051021C" w:rsidP="002D6EB6">
      <w:pPr>
        <w:pStyle w:val="Heading3"/>
        <w:jc w:val="both"/>
      </w:pPr>
      <w:bookmarkStart w:id="53" w:name="_Toc174381100"/>
      <w:r>
        <w:lastRenderedPageBreak/>
        <w:t>Initialising</w:t>
      </w:r>
      <w:r w:rsidR="00E33E7D">
        <w:t xml:space="preserve"> Node.js</w:t>
      </w:r>
      <w:r>
        <w:t xml:space="preserve"> Express</w:t>
      </w:r>
      <w:bookmarkEnd w:id="53"/>
    </w:p>
    <w:p w14:paraId="751C1611" w14:textId="41C40F55" w:rsidR="00A8662E" w:rsidRDefault="00A8662E" w:rsidP="002D6EB6">
      <w:pPr>
        <w:jc w:val="both"/>
      </w:pPr>
      <w:r>
        <w:t xml:space="preserve">After some trial and error, I came to think that it would be easiest (to develop and maintain) a separate Node.js </w:t>
      </w:r>
      <w:r w:rsidR="007C3B9C">
        <w:t>B</w:t>
      </w:r>
      <w:r>
        <w:t>ackend and use HTTP calls within the main React application to get the necessary data. That creates a clear distinction between front-end and back-end, plus means they can be maintained separately.</w:t>
      </w:r>
      <w:r w:rsidR="00762704">
        <w:t xml:space="preserve"> I found the Express framework from some research, which provided the framework I needed and could be generated with a command line function, shown in the figure below (Express, (n.d.).</w:t>
      </w:r>
    </w:p>
    <w:p w14:paraId="3DC97DEC" w14:textId="1284F1CB" w:rsidR="00A8662E" w:rsidRDefault="00A8662E" w:rsidP="002D6EB6">
      <w:pPr>
        <w:jc w:val="both"/>
      </w:pPr>
      <w:r w:rsidRPr="00A8662E">
        <w:rPr>
          <w:noProof/>
        </w:rPr>
        <w:drawing>
          <wp:inline distT="0" distB="0" distL="0" distR="0" wp14:anchorId="113CB930" wp14:editId="12796313">
            <wp:extent cx="6645910" cy="423545"/>
            <wp:effectExtent l="0" t="0" r="2540" b="0"/>
            <wp:docPr id="132508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82493" name=""/>
                    <pic:cNvPicPr/>
                  </pic:nvPicPr>
                  <pic:blipFill>
                    <a:blip r:embed="rId18"/>
                    <a:stretch>
                      <a:fillRect/>
                    </a:stretch>
                  </pic:blipFill>
                  <pic:spPr>
                    <a:xfrm>
                      <a:off x="0" y="0"/>
                      <a:ext cx="6645910" cy="423545"/>
                    </a:xfrm>
                    <a:prstGeom prst="rect">
                      <a:avLst/>
                    </a:prstGeom>
                  </pic:spPr>
                </pic:pic>
              </a:graphicData>
            </a:graphic>
          </wp:inline>
        </w:drawing>
      </w:r>
    </w:p>
    <w:p w14:paraId="5798EBF0" w14:textId="0211CB03" w:rsidR="00A8662E" w:rsidRDefault="00A8662E" w:rsidP="002D6EB6">
      <w:pPr>
        <w:pStyle w:val="Caption"/>
        <w:jc w:val="both"/>
      </w:pPr>
      <w:bookmarkStart w:id="54" w:name="_Toc174381129"/>
      <w:r>
        <w:t xml:space="preserve">Figure </w:t>
      </w:r>
      <w:r>
        <w:fldChar w:fldCharType="begin"/>
      </w:r>
      <w:r>
        <w:instrText xml:space="preserve"> SEQ Figure \* ARABIC </w:instrText>
      </w:r>
      <w:r>
        <w:fldChar w:fldCharType="separate"/>
      </w:r>
      <w:r w:rsidR="006833B9">
        <w:rPr>
          <w:noProof/>
        </w:rPr>
        <w:t>6</w:t>
      </w:r>
      <w:r>
        <w:fldChar w:fldCharType="end"/>
      </w:r>
      <w:r>
        <w:t xml:space="preserve"> - Initialising an Express app based on a </w:t>
      </w:r>
      <w:del w:id="55" w:author="Benjamin Roberts" w:date="2024-08-12T18:43:00Z" w16du:dateUtc="2024-08-12T17:43:00Z">
        <w:r w:rsidDel="00441111">
          <w:delText>templete</w:delText>
        </w:r>
      </w:del>
      <w:ins w:id="56" w:author="Benjamin Roberts" w:date="2024-08-12T18:43:00Z" w16du:dateUtc="2024-08-12T17:43:00Z">
        <w:r w:rsidR="00441111">
          <w:t>template</w:t>
        </w:r>
      </w:ins>
      <w:bookmarkEnd w:id="54"/>
    </w:p>
    <w:p w14:paraId="406D3C6E" w14:textId="25023D4F" w:rsidR="00762704" w:rsidRPr="00762704" w:rsidRDefault="00762704" w:rsidP="002D6EB6">
      <w:pPr>
        <w:jc w:val="both"/>
      </w:pPr>
      <w:r>
        <w:t xml:space="preserve">This did require </w:t>
      </w:r>
      <w:r w:rsidR="00FA0F5C">
        <w:t>an</w:t>
      </w:r>
      <w:r>
        <w:t xml:space="preserve"> additional dependenc</w:t>
      </w:r>
      <w:r w:rsidR="00FA0F5C">
        <w:t>y via a library called “http-errors”, as shown in the figure below. To resolve this, I ran another npm install command to add this into my repository.</w:t>
      </w:r>
    </w:p>
    <w:p w14:paraId="59138EB4" w14:textId="204C7049" w:rsidR="00A8662E" w:rsidRDefault="00A8662E" w:rsidP="002D6EB6">
      <w:pPr>
        <w:pStyle w:val="NoSpacing"/>
        <w:jc w:val="both"/>
      </w:pPr>
      <w:r w:rsidRPr="00A8662E">
        <w:rPr>
          <w:noProof/>
        </w:rPr>
        <w:drawing>
          <wp:inline distT="0" distB="0" distL="0" distR="0" wp14:anchorId="2F7C61EF" wp14:editId="7F913F55">
            <wp:extent cx="4724086" cy="3448050"/>
            <wp:effectExtent l="0" t="0" r="635" b="0"/>
            <wp:docPr id="211819796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97966" name="Picture 1" descr="A computer screen shot of a program&#10;&#10;Description automatically generated"/>
                    <pic:cNvPicPr/>
                  </pic:nvPicPr>
                  <pic:blipFill>
                    <a:blip r:embed="rId19"/>
                    <a:stretch>
                      <a:fillRect/>
                    </a:stretch>
                  </pic:blipFill>
                  <pic:spPr>
                    <a:xfrm>
                      <a:off x="0" y="0"/>
                      <a:ext cx="4727237" cy="3450350"/>
                    </a:xfrm>
                    <a:prstGeom prst="rect">
                      <a:avLst/>
                    </a:prstGeom>
                  </pic:spPr>
                </pic:pic>
              </a:graphicData>
            </a:graphic>
          </wp:inline>
        </w:drawing>
      </w:r>
    </w:p>
    <w:p w14:paraId="66809795" w14:textId="772AED88" w:rsidR="00A8662E" w:rsidRDefault="00A8662E" w:rsidP="002D6EB6">
      <w:pPr>
        <w:pStyle w:val="NoSpacing"/>
        <w:jc w:val="both"/>
      </w:pPr>
    </w:p>
    <w:p w14:paraId="72154DF3" w14:textId="687650BA" w:rsidR="00A8662E" w:rsidRDefault="00A8662E" w:rsidP="002D6EB6">
      <w:pPr>
        <w:pStyle w:val="Caption"/>
        <w:jc w:val="both"/>
      </w:pPr>
      <w:bookmarkStart w:id="57" w:name="_Toc174381130"/>
      <w:r>
        <w:t xml:space="preserve">Figure </w:t>
      </w:r>
      <w:r>
        <w:fldChar w:fldCharType="begin"/>
      </w:r>
      <w:r>
        <w:instrText xml:space="preserve"> SEQ Figure \* ARABIC </w:instrText>
      </w:r>
      <w:r>
        <w:fldChar w:fldCharType="separate"/>
      </w:r>
      <w:r w:rsidR="006833B9">
        <w:rPr>
          <w:noProof/>
        </w:rPr>
        <w:t>7</w:t>
      </w:r>
      <w:r>
        <w:fldChar w:fldCharType="end"/>
      </w:r>
      <w:r>
        <w:t xml:space="preserve"> - Install http-errors dependency</w:t>
      </w:r>
      <w:bookmarkEnd w:id="57"/>
    </w:p>
    <w:p w14:paraId="70C8C2F8" w14:textId="1C656ACB" w:rsidR="00F17888" w:rsidRDefault="00F17888" w:rsidP="002D6EB6">
      <w:pPr>
        <w:jc w:val="both"/>
      </w:pPr>
      <w:r>
        <w:t xml:space="preserve">Once this package was installed, I was able to </w:t>
      </w:r>
      <w:del w:id="58" w:author="Benjamin Roberts" w:date="2024-08-12T18:49:00Z" w16du:dateUtc="2024-08-12T17:49:00Z">
        <w:r w:rsidDel="00441111">
          <w:delText xml:space="preserve">start </w:delText>
        </w:r>
      </w:del>
      <w:r>
        <w:t>initialise the Express application.</w:t>
      </w:r>
    </w:p>
    <w:p w14:paraId="4AA4296F" w14:textId="4AAC0705" w:rsidR="00F17888" w:rsidRDefault="00F17888">
      <w:r>
        <w:br w:type="page"/>
      </w:r>
    </w:p>
    <w:p w14:paraId="4496197E" w14:textId="1D76AF17" w:rsidR="00F17888" w:rsidRDefault="00F17888" w:rsidP="00907621">
      <w:pPr>
        <w:pStyle w:val="Heading2"/>
        <w:jc w:val="both"/>
      </w:pPr>
      <w:bookmarkStart w:id="59" w:name="_Toc174381101"/>
      <w:r>
        <w:lastRenderedPageBreak/>
        <w:t xml:space="preserve">Testing </w:t>
      </w:r>
      <w:r w:rsidR="00802B19">
        <w:t>connectivity</w:t>
      </w:r>
      <w:bookmarkEnd w:id="59"/>
    </w:p>
    <w:p w14:paraId="29FB7D42" w14:textId="7A6AC065" w:rsidR="00802B19" w:rsidRDefault="00802B19" w:rsidP="00907621">
      <w:pPr>
        <w:jc w:val="both"/>
      </w:pPr>
      <w:r>
        <w:t>Once the Express application was initialised, the next step was to test connectivity. By default, the application starts with a basic “users.js” route that can be used for this</w:t>
      </w:r>
      <w:r w:rsidR="00CB24F0">
        <w:t xml:space="preserve"> (the routes being what Express uses to stand up resources with different functionality).</w:t>
      </w:r>
    </w:p>
    <w:p w14:paraId="55003BAC" w14:textId="2C0D3888" w:rsidR="00802B19" w:rsidRDefault="00802B19" w:rsidP="00907621">
      <w:pPr>
        <w:jc w:val="both"/>
      </w:pPr>
      <w:r w:rsidRPr="00802B19">
        <w:rPr>
          <w:noProof/>
        </w:rPr>
        <w:drawing>
          <wp:inline distT="0" distB="0" distL="0" distR="0" wp14:anchorId="123E96D8" wp14:editId="09C8CECA">
            <wp:extent cx="5685821" cy="2971800"/>
            <wp:effectExtent l="0" t="0" r="0" b="0"/>
            <wp:docPr id="2398052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05242" name="Picture 1" descr="A screenshot of a computer program&#10;&#10;Description automatically generated"/>
                    <pic:cNvPicPr/>
                  </pic:nvPicPr>
                  <pic:blipFill rotWithShape="1">
                    <a:blip r:embed="rId20"/>
                    <a:srcRect b="15751"/>
                    <a:stretch/>
                  </pic:blipFill>
                  <pic:spPr bwMode="auto">
                    <a:xfrm>
                      <a:off x="0" y="0"/>
                      <a:ext cx="5691787" cy="2974918"/>
                    </a:xfrm>
                    <a:prstGeom prst="rect">
                      <a:avLst/>
                    </a:prstGeom>
                    <a:ln>
                      <a:noFill/>
                    </a:ln>
                    <a:extLst>
                      <a:ext uri="{53640926-AAD7-44D8-BBD7-CCE9431645EC}">
                        <a14:shadowObscured xmlns:a14="http://schemas.microsoft.com/office/drawing/2010/main"/>
                      </a:ext>
                    </a:extLst>
                  </pic:spPr>
                </pic:pic>
              </a:graphicData>
            </a:graphic>
          </wp:inline>
        </w:drawing>
      </w:r>
    </w:p>
    <w:p w14:paraId="71F31EE1" w14:textId="5CCB72B5" w:rsidR="00802B19" w:rsidRDefault="00802B19" w:rsidP="00907621">
      <w:pPr>
        <w:pStyle w:val="Caption"/>
        <w:jc w:val="both"/>
      </w:pPr>
      <w:bookmarkStart w:id="60" w:name="_Toc174381131"/>
      <w:r>
        <w:t xml:space="preserve">Figure </w:t>
      </w:r>
      <w:r>
        <w:fldChar w:fldCharType="begin"/>
      </w:r>
      <w:r>
        <w:instrText xml:space="preserve"> SEQ Figure \* ARABIC </w:instrText>
      </w:r>
      <w:r>
        <w:fldChar w:fldCharType="separate"/>
      </w:r>
      <w:r w:rsidR="006833B9">
        <w:rPr>
          <w:noProof/>
        </w:rPr>
        <w:t>8</w:t>
      </w:r>
      <w:r>
        <w:fldChar w:fldCharType="end"/>
      </w:r>
      <w:r>
        <w:t>- "user.js", a default route provided by Express</w:t>
      </w:r>
      <w:bookmarkEnd w:id="60"/>
    </w:p>
    <w:p w14:paraId="0E100757" w14:textId="7728BCAE" w:rsidR="00802B19" w:rsidRDefault="00802B19" w:rsidP="00907621">
      <w:pPr>
        <w:jc w:val="both"/>
      </w:pPr>
      <w:r>
        <w:t>When a HTTP call is made to this “users” route, it will simply send a text string with the value “</w:t>
      </w:r>
      <w:r w:rsidRPr="00802B19">
        <w:t>respond with a resource</w:t>
      </w:r>
      <w:r>
        <w:t>”, back to the requesting service. This simplicity makes it useful to test that the application can be communicated with.</w:t>
      </w:r>
    </w:p>
    <w:p w14:paraId="0C1C7A39" w14:textId="07239F0A" w:rsidR="00802B19" w:rsidRDefault="00802B19" w:rsidP="00907621">
      <w:pPr>
        <w:jc w:val="both"/>
      </w:pPr>
      <w:r>
        <w:t xml:space="preserve">After starting the Express application with “npm start”, I made use of a software called Postman to test connectivity. This is a tool made for API Development and is primarily used for sending requests to websites to get a response. Automated tests could then be run as test cases on the response received. I use this software almost daily in my </w:t>
      </w:r>
      <w:del w:id="61" w:author="Benjamin Roberts" w:date="2024-08-12T18:49:00Z" w16du:dateUtc="2024-08-12T17:49:00Z">
        <w:r w:rsidDel="00441111">
          <w:delText>Day to Day</w:delText>
        </w:r>
      </w:del>
      <w:ins w:id="62" w:author="Benjamin Roberts" w:date="2024-08-12T18:49:00Z" w16du:dateUtc="2024-08-12T17:49:00Z">
        <w:r w:rsidR="00441111">
          <w:t>Day-to-Day</w:t>
        </w:r>
      </w:ins>
      <w:r>
        <w:t xml:space="preserve"> role, so I was certain it was an effective choice for this test. </w:t>
      </w:r>
    </w:p>
    <w:p w14:paraId="3741DA99" w14:textId="40613D2D" w:rsidR="00802B19" w:rsidRDefault="00802B19" w:rsidP="00907621">
      <w:pPr>
        <w:jc w:val="both"/>
      </w:pPr>
      <w:r>
        <w:t>Show below is a</w:t>
      </w:r>
      <w:r w:rsidR="00CB24F0">
        <w:t xml:space="preserve"> Postman</w:t>
      </w:r>
      <w:r>
        <w:t xml:space="preserve"> </w:t>
      </w:r>
      <w:r w:rsidR="00CB24F0">
        <w:t>HTTP request</w:t>
      </w:r>
      <w:r>
        <w:t xml:space="preserve"> to conduct the test. We can see the locally hosted express app did indeed respond with the expected value.</w:t>
      </w:r>
    </w:p>
    <w:p w14:paraId="0821D28E" w14:textId="549C5C33" w:rsidR="00802B19" w:rsidRDefault="00802B19" w:rsidP="00907621">
      <w:pPr>
        <w:jc w:val="both"/>
      </w:pPr>
      <w:r w:rsidRPr="00802B19">
        <w:rPr>
          <w:noProof/>
        </w:rPr>
        <w:drawing>
          <wp:inline distT="0" distB="0" distL="0" distR="0" wp14:anchorId="686232B8" wp14:editId="6D7F658A">
            <wp:extent cx="6372225" cy="2223521"/>
            <wp:effectExtent l="0" t="0" r="0" b="5715"/>
            <wp:docPr id="1196843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43188" name="Picture 1" descr="A screenshot of a computer&#10;&#10;Description automatically generated"/>
                    <pic:cNvPicPr/>
                  </pic:nvPicPr>
                  <pic:blipFill>
                    <a:blip r:embed="rId21"/>
                    <a:stretch>
                      <a:fillRect/>
                    </a:stretch>
                  </pic:blipFill>
                  <pic:spPr>
                    <a:xfrm>
                      <a:off x="0" y="0"/>
                      <a:ext cx="6379153" cy="2225938"/>
                    </a:xfrm>
                    <a:prstGeom prst="rect">
                      <a:avLst/>
                    </a:prstGeom>
                  </pic:spPr>
                </pic:pic>
              </a:graphicData>
            </a:graphic>
          </wp:inline>
        </w:drawing>
      </w:r>
    </w:p>
    <w:p w14:paraId="005DF966" w14:textId="7E6A30CB" w:rsidR="00802B19" w:rsidRPr="00802B19" w:rsidRDefault="00802B19" w:rsidP="00907621">
      <w:pPr>
        <w:pStyle w:val="Caption"/>
        <w:jc w:val="both"/>
      </w:pPr>
      <w:bookmarkStart w:id="63" w:name="_Toc174381132"/>
      <w:r>
        <w:t xml:space="preserve">Figure </w:t>
      </w:r>
      <w:r>
        <w:fldChar w:fldCharType="begin"/>
      </w:r>
      <w:r>
        <w:instrText xml:space="preserve"> SEQ Figure \* ARABIC </w:instrText>
      </w:r>
      <w:r>
        <w:fldChar w:fldCharType="separate"/>
      </w:r>
      <w:r w:rsidR="006833B9">
        <w:rPr>
          <w:noProof/>
        </w:rPr>
        <w:t>9</w:t>
      </w:r>
      <w:r>
        <w:fldChar w:fldCharType="end"/>
      </w:r>
      <w:r>
        <w:t>- Postman HTTP Request showing the expected response from the "users.js" route</w:t>
      </w:r>
      <w:bookmarkEnd w:id="63"/>
    </w:p>
    <w:p w14:paraId="5C808992" w14:textId="119DE0E1" w:rsidR="00EE2FFF" w:rsidRDefault="00EE2FFF" w:rsidP="002D6EB6">
      <w:pPr>
        <w:jc w:val="both"/>
      </w:pPr>
      <w:r>
        <w:br w:type="page"/>
      </w:r>
    </w:p>
    <w:p w14:paraId="3F91070E" w14:textId="07526950" w:rsidR="00A03922" w:rsidRDefault="00A03922" w:rsidP="002D6EB6">
      <w:pPr>
        <w:pStyle w:val="Heading2"/>
        <w:jc w:val="both"/>
      </w:pPr>
      <w:bookmarkStart w:id="64" w:name="_Toc174381102"/>
      <w:r>
        <w:lastRenderedPageBreak/>
        <w:t xml:space="preserve">Front End </w:t>
      </w:r>
      <w:r w:rsidR="0056789C">
        <w:t>–</w:t>
      </w:r>
      <w:r>
        <w:t xml:space="preserve"> React</w:t>
      </w:r>
      <w:bookmarkEnd w:id="64"/>
    </w:p>
    <w:p w14:paraId="4C14B55E" w14:textId="1C2314A4" w:rsidR="0056789C" w:rsidRPr="0056789C" w:rsidRDefault="0056789C" w:rsidP="002D6EB6">
      <w:pPr>
        <w:jc w:val="both"/>
      </w:pPr>
      <w:r>
        <w:t>Details of specific functionality developed for the Front End are given below:</w:t>
      </w:r>
    </w:p>
    <w:p w14:paraId="4FBA0921" w14:textId="727A8404" w:rsidR="00034F62" w:rsidRDefault="004E5B7B" w:rsidP="002D6EB6">
      <w:pPr>
        <w:pStyle w:val="Heading3"/>
        <w:jc w:val="both"/>
      </w:pPr>
      <w:bookmarkStart w:id="65" w:name="_Toc174381103"/>
      <w:r>
        <w:t>Top</w:t>
      </w:r>
      <w:r w:rsidR="00941B7C">
        <w:t xml:space="preserve"> Navigation</w:t>
      </w:r>
      <w:r>
        <w:t xml:space="preserve"> Bar</w:t>
      </w:r>
      <w:bookmarkEnd w:id="65"/>
    </w:p>
    <w:p w14:paraId="2543B9A3" w14:textId="3DAC25D0" w:rsidR="004379AC" w:rsidRPr="004379AC" w:rsidRDefault="004379AC" w:rsidP="002D6EB6">
      <w:pPr>
        <w:jc w:val="both"/>
      </w:pPr>
      <w:r>
        <w:t>Critical to the application was a user navigation interface. I wanted something simple that was always accessible by the user no matter where they were on the page, hence a navigation bar at the top of the screen. Using my wireframe as a reference, I created the below:</w:t>
      </w:r>
    </w:p>
    <w:p w14:paraId="411F29B6" w14:textId="7283F129" w:rsidR="00802A4D" w:rsidRDefault="00A850F2" w:rsidP="002D6EB6">
      <w:pPr>
        <w:jc w:val="both"/>
      </w:pPr>
      <w:r w:rsidRPr="00A850F2">
        <w:rPr>
          <w:noProof/>
        </w:rPr>
        <w:drawing>
          <wp:inline distT="0" distB="0" distL="0" distR="0" wp14:anchorId="4AC79DA4" wp14:editId="7D38876D">
            <wp:extent cx="6645910" cy="1917700"/>
            <wp:effectExtent l="0" t="0" r="2540" b="6350"/>
            <wp:docPr id="2120595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95837" name="Picture 1" descr="A screenshot of a computer&#10;&#10;Description automatically generated"/>
                    <pic:cNvPicPr/>
                  </pic:nvPicPr>
                  <pic:blipFill>
                    <a:blip r:embed="rId22"/>
                    <a:stretch>
                      <a:fillRect/>
                    </a:stretch>
                  </pic:blipFill>
                  <pic:spPr>
                    <a:xfrm>
                      <a:off x="0" y="0"/>
                      <a:ext cx="6645910" cy="1917700"/>
                    </a:xfrm>
                    <a:prstGeom prst="rect">
                      <a:avLst/>
                    </a:prstGeom>
                  </pic:spPr>
                </pic:pic>
              </a:graphicData>
            </a:graphic>
          </wp:inline>
        </w:drawing>
      </w:r>
    </w:p>
    <w:p w14:paraId="015FB7FB" w14:textId="2D176CD0" w:rsidR="00802A4D" w:rsidRDefault="00802A4D" w:rsidP="002D6EB6">
      <w:pPr>
        <w:pStyle w:val="Caption"/>
        <w:jc w:val="both"/>
      </w:pPr>
      <w:bookmarkStart w:id="66" w:name="_Toc174381133"/>
      <w:r>
        <w:t xml:space="preserve">Figure </w:t>
      </w:r>
      <w:r>
        <w:fldChar w:fldCharType="begin"/>
      </w:r>
      <w:r>
        <w:instrText xml:space="preserve"> SEQ Figure \* ARABIC </w:instrText>
      </w:r>
      <w:r>
        <w:fldChar w:fldCharType="separate"/>
      </w:r>
      <w:r w:rsidR="006833B9">
        <w:rPr>
          <w:noProof/>
        </w:rPr>
        <w:t>10</w:t>
      </w:r>
      <w:r>
        <w:fldChar w:fldCharType="end"/>
      </w:r>
      <w:r>
        <w:t>-Top Bar Navigation for all pages on the application</w:t>
      </w:r>
      <w:bookmarkEnd w:id="66"/>
    </w:p>
    <w:p w14:paraId="1C98252F" w14:textId="09024808" w:rsidR="00F732EF" w:rsidRPr="00F732EF" w:rsidRDefault="00F732EF" w:rsidP="002D6EB6">
      <w:pPr>
        <w:jc w:val="both"/>
      </w:pPr>
      <w:r>
        <w:t xml:space="preserve">The below figure shows the HTML and React code that creates this navigation bar, called “NavBar.jsx” within the </w:t>
      </w:r>
      <w:r w:rsidR="00132CB0">
        <w:t>files. This is designed to return a simple &lt;nav&gt; html object to the page where this component is rendered, allowing it to be reused across the application. Link objects from the “react-router-dom” library are used to link to the different pages of the application, which allows the user to switch pages without triggering a refresh of the web browser used (</w:t>
      </w:r>
      <w:r w:rsidR="00762704" w:rsidRPr="00762704">
        <w:t>React Router</w:t>
      </w:r>
      <w:r w:rsidR="00762704">
        <w:t xml:space="preserve">, </w:t>
      </w:r>
      <w:r w:rsidR="00762704" w:rsidRPr="00762704">
        <w:t>n.d</w:t>
      </w:r>
      <w:r w:rsidR="00762704">
        <w:t>)</w:t>
      </w:r>
      <w:r w:rsidR="00132CB0">
        <w:t>.</w:t>
      </w:r>
    </w:p>
    <w:p w14:paraId="1DF3C5E4" w14:textId="54E3FE0D" w:rsidR="004379AC" w:rsidRDefault="00C1511F" w:rsidP="002D6EB6">
      <w:pPr>
        <w:jc w:val="both"/>
      </w:pPr>
      <w:r w:rsidRPr="00C1511F">
        <w:rPr>
          <w:noProof/>
        </w:rPr>
        <w:drawing>
          <wp:inline distT="0" distB="0" distL="0" distR="0" wp14:anchorId="4996176F" wp14:editId="357E21F9">
            <wp:extent cx="5829300" cy="3527322"/>
            <wp:effectExtent l="0" t="0" r="0" b="0"/>
            <wp:docPr id="616004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04605" name=""/>
                    <pic:cNvPicPr/>
                  </pic:nvPicPr>
                  <pic:blipFill>
                    <a:blip r:embed="rId23"/>
                    <a:stretch>
                      <a:fillRect/>
                    </a:stretch>
                  </pic:blipFill>
                  <pic:spPr>
                    <a:xfrm>
                      <a:off x="0" y="0"/>
                      <a:ext cx="5831705" cy="3528777"/>
                    </a:xfrm>
                    <a:prstGeom prst="rect">
                      <a:avLst/>
                    </a:prstGeom>
                  </pic:spPr>
                </pic:pic>
              </a:graphicData>
            </a:graphic>
          </wp:inline>
        </w:drawing>
      </w:r>
    </w:p>
    <w:p w14:paraId="15CF8674" w14:textId="43708A48" w:rsidR="00C1511F" w:rsidRPr="004379AC" w:rsidRDefault="00C1511F" w:rsidP="002D6EB6">
      <w:pPr>
        <w:pStyle w:val="Caption"/>
        <w:jc w:val="both"/>
      </w:pPr>
      <w:bookmarkStart w:id="67" w:name="_Toc174381134"/>
      <w:r>
        <w:t xml:space="preserve">Figure </w:t>
      </w:r>
      <w:r>
        <w:fldChar w:fldCharType="begin"/>
      </w:r>
      <w:r>
        <w:instrText xml:space="preserve"> SEQ Figure \* ARABIC </w:instrText>
      </w:r>
      <w:r>
        <w:fldChar w:fldCharType="separate"/>
      </w:r>
      <w:r w:rsidR="006833B9">
        <w:rPr>
          <w:noProof/>
        </w:rPr>
        <w:t>11</w:t>
      </w:r>
      <w:r>
        <w:fldChar w:fldCharType="end"/>
      </w:r>
      <w:r>
        <w:t>- HTML and React Code for the Navigation Bar</w:t>
      </w:r>
      <w:bookmarkEnd w:id="67"/>
    </w:p>
    <w:p w14:paraId="1EAC0DA8" w14:textId="77777777" w:rsidR="00F732EF" w:rsidRDefault="00F732EF" w:rsidP="002D6EB6">
      <w:pPr>
        <w:jc w:val="both"/>
      </w:pPr>
    </w:p>
    <w:p w14:paraId="7DDBB02D" w14:textId="5782B0B1" w:rsidR="00762704" w:rsidRDefault="00762704" w:rsidP="002D6EB6">
      <w:pPr>
        <w:jc w:val="both"/>
      </w:pPr>
      <w:r>
        <w:lastRenderedPageBreak/>
        <w:t xml:space="preserve">This </w:t>
      </w:r>
      <w:r w:rsidR="007C2C20">
        <w:t>“NavBar.jsx” component is then placed within the root “App.jsx” component of the React Front End application, allowing it to be displayed across all pages. It is placed within the parent &lt;BrowerRouter&gt; component provided by “react-router-dom” library to provide seamless navigation between pages.</w:t>
      </w:r>
    </w:p>
    <w:p w14:paraId="47D71D5A" w14:textId="77777777" w:rsidR="00F732EF" w:rsidRDefault="00F732EF" w:rsidP="002D6EB6">
      <w:pPr>
        <w:jc w:val="both"/>
      </w:pPr>
      <w:r w:rsidRPr="00F732EF">
        <w:rPr>
          <w:noProof/>
        </w:rPr>
        <w:drawing>
          <wp:inline distT="0" distB="0" distL="0" distR="0" wp14:anchorId="2A050CE7" wp14:editId="7D5D3A4B">
            <wp:extent cx="5419725" cy="3099797"/>
            <wp:effectExtent l="0" t="0" r="0" b="5715"/>
            <wp:docPr id="8457935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93539" name="Picture 1" descr="A screen shot of a computer&#10;&#10;Description automatically generated"/>
                    <pic:cNvPicPr/>
                  </pic:nvPicPr>
                  <pic:blipFill>
                    <a:blip r:embed="rId24"/>
                    <a:stretch>
                      <a:fillRect/>
                    </a:stretch>
                  </pic:blipFill>
                  <pic:spPr>
                    <a:xfrm>
                      <a:off x="0" y="0"/>
                      <a:ext cx="5430587" cy="3106010"/>
                    </a:xfrm>
                    <a:prstGeom prst="rect">
                      <a:avLst/>
                    </a:prstGeom>
                  </pic:spPr>
                </pic:pic>
              </a:graphicData>
            </a:graphic>
          </wp:inline>
        </w:drawing>
      </w:r>
    </w:p>
    <w:p w14:paraId="366F4BD5" w14:textId="7E3A3640" w:rsidR="00F732EF" w:rsidRDefault="00F732EF" w:rsidP="002D6EB6">
      <w:pPr>
        <w:pStyle w:val="Caption"/>
        <w:jc w:val="both"/>
      </w:pPr>
      <w:bookmarkStart w:id="68" w:name="_Toc174381135"/>
      <w:r>
        <w:t xml:space="preserve">Figure </w:t>
      </w:r>
      <w:r>
        <w:fldChar w:fldCharType="begin"/>
      </w:r>
      <w:r>
        <w:instrText xml:space="preserve"> SEQ Figure \* ARABIC </w:instrText>
      </w:r>
      <w:r>
        <w:fldChar w:fldCharType="separate"/>
      </w:r>
      <w:r w:rsidR="006833B9">
        <w:rPr>
          <w:noProof/>
        </w:rPr>
        <w:t>12</w:t>
      </w:r>
      <w:r>
        <w:fldChar w:fldCharType="end"/>
      </w:r>
      <w:r>
        <w:t xml:space="preserve"> - NavBar Component placed into the main App.</w:t>
      </w:r>
      <w:ins w:id="69" w:author="Benjamin Roberts" w:date="2024-08-12T18:54:00Z" w16du:dateUtc="2024-08-12T17:54:00Z">
        <w:r w:rsidR="00522F5D">
          <w:t>jsx</w:t>
        </w:r>
      </w:ins>
      <w:del w:id="70" w:author="Benjamin Roberts" w:date="2024-08-12T18:54:00Z" w16du:dateUtc="2024-08-12T17:54:00Z">
        <w:r w:rsidDel="00522F5D">
          <w:delText>JSX</w:delText>
        </w:r>
      </w:del>
      <w:r>
        <w:t xml:space="preserve"> Component</w:t>
      </w:r>
      <w:bookmarkEnd w:id="68"/>
    </w:p>
    <w:p w14:paraId="406A9E8F" w14:textId="3C08C5A4" w:rsidR="007C2C20" w:rsidRPr="007C2C20" w:rsidRDefault="007C2C20" w:rsidP="002D6EB6">
      <w:pPr>
        <w:jc w:val="both"/>
      </w:pPr>
      <w:r>
        <w:t xml:space="preserve">To meet the desire to have this navigation bar visible to the user no matter how far they scroll on the page, I added CSS logic. The </w:t>
      </w:r>
      <w:r w:rsidR="00306FA8">
        <w:t xml:space="preserve">&lt;nav&gt; html tags that contain the </w:t>
      </w:r>
      <w:r>
        <w:t xml:space="preserve">Navigation bar </w:t>
      </w:r>
      <w:r w:rsidR="00306FA8">
        <w:t>has the “sticky” position property applied to it, which enables this feature (W3Schools – CSS Position, 2024).</w:t>
      </w:r>
    </w:p>
    <w:p w14:paraId="0E676B46" w14:textId="228DD69F" w:rsidR="004E5B7B" w:rsidRDefault="004E5B7B" w:rsidP="002D6EB6">
      <w:pPr>
        <w:jc w:val="both"/>
      </w:pPr>
      <w:r w:rsidRPr="004E5B7B">
        <w:rPr>
          <w:noProof/>
        </w:rPr>
        <w:drawing>
          <wp:inline distT="0" distB="0" distL="0" distR="0" wp14:anchorId="11718EF8" wp14:editId="15A6B724">
            <wp:extent cx="5629275" cy="3173392"/>
            <wp:effectExtent l="0" t="0" r="0" b="8255"/>
            <wp:docPr id="1666756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5605" name="Picture 1" descr="A screenshot of a computer program&#10;&#10;Description automatically generated"/>
                    <pic:cNvPicPr/>
                  </pic:nvPicPr>
                  <pic:blipFill>
                    <a:blip r:embed="rId25"/>
                    <a:stretch>
                      <a:fillRect/>
                    </a:stretch>
                  </pic:blipFill>
                  <pic:spPr>
                    <a:xfrm>
                      <a:off x="0" y="0"/>
                      <a:ext cx="5634824" cy="3176520"/>
                    </a:xfrm>
                    <a:prstGeom prst="rect">
                      <a:avLst/>
                    </a:prstGeom>
                  </pic:spPr>
                </pic:pic>
              </a:graphicData>
            </a:graphic>
          </wp:inline>
        </w:drawing>
      </w:r>
    </w:p>
    <w:p w14:paraId="4FDE7C3D" w14:textId="1F1FDEF8" w:rsidR="004E5B7B" w:rsidRDefault="004E5B7B" w:rsidP="002D6EB6">
      <w:pPr>
        <w:pStyle w:val="Caption"/>
        <w:jc w:val="both"/>
      </w:pPr>
      <w:bookmarkStart w:id="71" w:name="_Toc174381136"/>
      <w:r>
        <w:t xml:space="preserve">Figure </w:t>
      </w:r>
      <w:r>
        <w:fldChar w:fldCharType="begin"/>
      </w:r>
      <w:r>
        <w:instrText xml:space="preserve"> SEQ Figure \* ARABIC </w:instrText>
      </w:r>
      <w:r>
        <w:fldChar w:fldCharType="separate"/>
      </w:r>
      <w:r w:rsidR="006833B9">
        <w:rPr>
          <w:noProof/>
        </w:rPr>
        <w:t>13</w:t>
      </w:r>
      <w:r>
        <w:fldChar w:fldCharType="end"/>
      </w:r>
      <w:r>
        <w:t xml:space="preserve"> - CSS code used to make the Top Navigation bar scroll with the user</w:t>
      </w:r>
      <w:bookmarkEnd w:id="71"/>
    </w:p>
    <w:p w14:paraId="6CB3B0F1" w14:textId="114998AD" w:rsidR="00F732EF" w:rsidRDefault="00F732EF" w:rsidP="002D6EB6">
      <w:pPr>
        <w:jc w:val="both"/>
      </w:pPr>
    </w:p>
    <w:p w14:paraId="61A7E3A8" w14:textId="77777777" w:rsidR="00531BEC" w:rsidRDefault="00531BEC" w:rsidP="002D6EB6">
      <w:pPr>
        <w:jc w:val="both"/>
      </w:pPr>
    </w:p>
    <w:p w14:paraId="197E635C" w14:textId="77777777" w:rsidR="00531BEC" w:rsidRDefault="00531BEC" w:rsidP="002D6EB6">
      <w:pPr>
        <w:jc w:val="both"/>
      </w:pPr>
    </w:p>
    <w:p w14:paraId="12D9981C" w14:textId="526C2D02" w:rsidR="00531BEC" w:rsidRPr="00F732EF" w:rsidRDefault="00531BEC" w:rsidP="002D6EB6">
      <w:pPr>
        <w:jc w:val="both"/>
      </w:pPr>
      <w:r>
        <w:lastRenderedPageBreak/>
        <w:t xml:space="preserve">Below is an example of this feature working as expected. In this example, a user has scrolled down one of the pages while viewing a table component. Despite this however, we can see the top navigation bar has stayed at the top of the </w:t>
      </w:r>
      <w:del w:id="72" w:author="Benjamin Roberts" w:date="2024-08-12T18:49:00Z" w16du:dateUtc="2024-08-12T17:49:00Z">
        <w:r w:rsidDel="00441111">
          <w:delText>users</w:delText>
        </w:r>
      </w:del>
      <w:ins w:id="73" w:author="Benjamin Roberts" w:date="2024-08-12T18:49:00Z" w16du:dateUtc="2024-08-12T17:49:00Z">
        <w:r w:rsidR="00441111">
          <w:t>user’s</w:t>
        </w:r>
      </w:ins>
      <w:r>
        <w:t xml:space="preserve"> window, allowing them to access it immediately. </w:t>
      </w:r>
    </w:p>
    <w:p w14:paraId="23C2D526" w14:textId="6B9DBF17" w:rsidR="00802A4D" w:rsidRDefault="00531BEC" w:rsidP="002D6EB6">
      <w:pPr>
        <w:jc w:val="both"/>
      </w:pPr>
      <w:r w:rsidRPr="00531BEC">
        <w:rPr>
          <w:noProof/>
        </w:rPr>
        <w:drawing>
          <wp:inline distT="0" distB="0" distL="0" distR="0" wp14:anchorId="1DB8BCAF" wp14:editId="3682C0D3">
            <wp:extent cx="6645910" cy="2545080"/>
            <wp:effectExtent l="0" t="0" r="2540" b="7620"/>
            <wp:docPr id="1521927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27272" name="Picture 1" descr="A screenshot of a computer&#10;&#10;Description automatically generated"/>
                    <pic:cNvPicPr/>
                  </pic:nvPicPr>
                  <pic:blipFill>
                    <a:blip r:embed="rId26"/>
                    <a:stretch>
                      <a:fillRect/>
                    </a:stretch>
                  </pic:blipFill>
                  <pic:spPr>
                    <a:xfrm>
                      <a:off x="0" y="0"/>
                      <a:ext cx="6645910" cy="2545080"/>
                    </a:xfrm>
                    <a:prstGeom prst="rect">
                      <a:avLst/>
                    </a:prstGeom>
                  </pic:spPr>
                </pic:pic>
              </a:graphicData>
            </a:graphic>
          </wp:inline>
        </w:drawing>
      </w:r>
    </w:p>
    <w:p w14:paraId="465E8030" w14:textId="6BE9BED1" w:rsidR="00802A4D" w:rsidRPr="00802A4D" w:rsidRDefault="00802A4D" w:rsidP="002D6EB6">
      <w:pPr>
        <w:pStyle w:val="Caption"/>
        <w:jc w:val="both"/>
      </w:pPr>
      <w:bookmarkStart w:id="74" w:name="_Toc174381137"/>
      <w:r>
        <w:t xml:space="preserve">Figure </w:t>
      </w:r>
      <w:r>
        <w:fldChar w:fldCharType="begin"/>
      </w:r>
      <w:r>
        <w:instrText xml:space="preserve"> SEQ Figure \* ARABIC </w:instrText>
      </w:r>
      <w:r>
        <w:fldChar w:fldCharType="separate"/>
      </w:r>
      <w:r w:rsidR="006833B9">
        <w:rPr>
          <w:noProof/>
        </w:rPr>
        <w:t>14</w:t>
      </w:r>
      <w:r>
        <w:fldChar w:fldCharType="end"/>
      </w:r>
      <w:r>
        <w:t xml:space="preserve"> - Top Bar Navigation scrolls with user</w:t>
      </w:r>
      <w:bookmarkEnd w:id="74"/>
    </w:p>
    <w:p w14:paraId="698402E2" w14:textId="0970E9BF" w:rsidR="004E5B7B" w:rsidRDefault="004E5B7B" w:rsidP="002D6EB6">
      <w:pPr>
        <w:jc w:val="both"/>
      </w:pPr>
      <w:r>
        <w:br w:type="page"/>
      </w:r>
    </w:p>
    <w:p w14:paraId="447822F4" w14:textId="6962F15F" w:rsidR="004E5B7B" w:rsidRDefault="004E5B7B" w:rsidP="004E5B7B">
      <w:pPr>
        <w:pStyle w:val="Heading3"/>
      </w:pPr>
      <w:bookmarkStart w:id="75" w:name="_Toc174381104"/>
      <w:r>
        <w:lastRenderedPageBreak/>
        <w:t>Side Bar Navigation for longer pages</w:t>
      </w:r>
      <w:bookmarkEnd w:id="75"/>
    </w:p>
    <w:p w14:paraId="29B88805" w14:textId="670ABFBC" w:rsidR="007B7A6C" w:rsidRPr="007B7A6C" w:rsidRDefault="007B7A6C" w:rsidP="00206574">
      <w:pPr>
        <w:jc w:val="both"/>
      </w:pPr>
      <w:r>
        <w:t>One issue I felt while developing the pages that displayed the detailed application data to the end user was that displaying all this data resulted in very long web paged e.g</w:t>
      </w:r>
      <w:r w:rsidR="00E212A0">
        <w:t>. shown below is a page called “</w:t>
      </w:r>
      <w:r w:rsidR="003D0FA2">
        <w:t>Premium Value</w:t>
      </w:r>
      <w:r w:rsidR="00E212A0">
        <w:t xml:space="preserve"> Data”, which displays various data points provided by Experian (2024). This section of the data has multiple sections, each with many variables. The React application renders these as HTML tables, but the number of variables in each section results in a long </w:t>
      </w:r>
      <w:r w:rsidR="003D0FA2">
        <w:t>web page, making it difficult to navigate.</w:t>
      </w:r>
    </w:p>
    <w:p w14:paraId="7C1B94B0" w14:textId="26F26513" w:rsidR="0040372C" w:rsidRDefault="003D0FA2" w:rsidP="00206574">
      <w:pPr>
        <w:jc w:val="both"/>
      </w:pPr>
      <w:r w:rsidRPr="003D0FA2">
        <w:rPr>
          <w:noProof/>
        </w:rPr>
        <w:drawing>
          <wp:inline distT="0" distB="0" distL="0" distR="0" wp14:anchorId="3C1C3F1A" wp14:editId="0AB43182">
            <wp:extent cx="5819775" cy="2894318"/>
            <wp:effectExtent l="0" t="0" r="0" b="1905"/>
            <wp:docPr id="2064548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48988" name="Picture 1" descr="A screenshot of a computer&#10;&#10;Description automatically generated"/>
                    <pic:cNvPicPr/>
                  </pic:nvPicPr>
                  <pic:blipFill>
                    <a:blip r:embed="rId27"/>
                    <a:stretch>
                      <a:fillRect/>
                    </a:stretch>
                  </pic:blipFill>
                  <pic:spPr>
                    <a:xfrm>
                      <a:off x="0" y="0"/>
                      <a:ext cx="5826191" cy="2897509"/>
                    </a:xfrm>
                    <a:prstGeom prst="rect">
                      <a:avLst/>
                    </a:prstGeom>
                  </pic:spPr>
                </pic:pic>
              </a:graphicData>
            </a:graphic>
          </wp:inline>
        </w:drawing>
      </w:r>
      <w:r w:rsidR="00E212A0" w:rsidRPr="00E212A0">
        <w:rPr>
          <w:noProof/>
        </w:rPr>
        <w:t xml:space="preserve"> </w:t>
      </w:r>
    </w:p>
    <w:p w14:paraId="545C5B29" w14:textId="14A73E47" w:rsidR="00BD5AC3" w:rsidRDefault="00BD5AC3" w:rsidP="00206574">
      <w:pPr>
        <w:pStyle w:val="Caption"/>
        <w:jc w:val="both"/>
      </w:pPr>
      <w:bookmarkStart w:id="76" w:name="_Toc174381138"/>
      <w:r>
        <w:t xml:space="preserve">Figure </w:t>
      </w:r>
      <w:r>
        <w:fldChar w:fldCharType="begin"/>
      </w:r>
      <w:r>
        <w:instrText xml:space="preserve"> SEQ Figure \* ARABIC </w:instrText>
      </w:r>
      <w:r>
        <w:fldChar w:fldCharType="separate"/>
      </w:r>
      <w:r w:rsidR="006833B9">
        <w:rPr>
          <w:noProof/>
        </w:rPr>
        <w:t>15</w:t>
      </w:r>
      <w:r>
        <w:fldChar w:fldCharType="end"/>
      </w:r>
      <w:r>
        <w:t xml:space="preserve"> </w:t>
      </w:r>
      <w:r w:rsidR="00E212A0">
        <w:t>–</w:t>
      </w:r>
      <w:r>
        <w:t xml:space="preserve"> </w:t>
      </w:r>
      <w:r w:rsidR="00E212A0">
        <w:t>Webpage with enough content to require the user to scroll down to view different sections</w:t>
      </w:r>
      <w:bookmarkEnd w:id="76"/>
    </w:p>
    <w:p w14:paraId="6BC57604" w14:textId="5C515409" w:rsidR="00B625BF" w:rsidRDefault="003D0FA2" w:rsidP="00206574">
      <w:pPr>
        <w:jc w:val="both"/>
      </w:pPr>
      <w:r>
        <w:t xml:space="preserve">To address this, I went back to the side bar navigation idea I had on my original wireframe. </w:t>
      </w:r>
      <w:r w:rsidR="00B625BF">
        <w:t xml:space="preserve">Shown below is a snippet of the HTML code that creates this side bar. As the links are bespoke to the current webpage, I chose to stick to simple HTML rather </w:t>
      </w:r>
      <w:del w:id="77" w:author="Benjamin Roberts" w:date="2024-08-12T18:49:00Z" w16du:dateUtc="2024-08-12T17:49:00Z">
        <w:r w:rsidR="00B625BF" w:rsidDel="00441111">
          <w:delText>then</w:delText>
        </w:r>
      </w:del>
      <w:ins w:id="78" w:author="Benjamin Roberts" w:date="2024-08-12T18:49:00Z" w16du:dateUtc="2024-08-12T17:49:00Z">
        <w:r w:rsidR="00441111">
          <w:t>than</w:t>
        </w:r>
      </w:ins>
      <w:r w:rsidR="00B625BF">
        <w:t xml:space="preserve"> creating specific React components.  </w:t>
      </w:r>
      <w:r w:rsidR="007D3A2A">
        <w:t xml:space="preserve">This works by creating a container &lt;div&gt; tag to store all the links the user can click, which allows formatting to be applied to that section of the web page. Links are then ordered by creating a bullet point list with the &lt;li&gt; tags. The &lt;a&gt; these contain are what </w:t>
      </w:r>
      <w:del w:id="79" w:author="Benjamin Roberts" w:date="2024-08-12T18:50:00Z" w16du:dateUtc="2024-08-12T17:50:00Z">
        <w:r w:rsidR="007D3A2A" w:rsidDel="00441111">
          <w:delText>actually provide</w:delText>
        </w:r>
      </w:del>
      <w:ins w:id="80" w:author="Benjamin Roberts" w:date="2024-08-12T18:50:00Z" w16du:dateUtc="2024-08-12T17:50:00Z">
        <w:r w:rsidR="00441111">
          <w:t>provide</w:t>
        </w:r>
      </w:ins>
      <w:r w:rsidR="007D3A2A">
        <w:t xml:space="preserve"> the links.</w:t>
      </w:r>
    </w:p>
    <w:p w14:paraId="529FC412" w14:textId="5D04FF40" w:rsidR="00C213A6" w:rsidRDefault="00B625BF" w:rsidP="00206574">
      <w:pPr>
        <w:jc w:val="both"/>
      </w:pPr>
      <w:r w:rsidRPr="00B625BF">
        <w:rPr>
          <w:noProof/>
        </w:rPr>
        <w:drawing>
          <wp:inline distT="0" distB="0" distL="0" distR="0" wp14:anchorId="23C12014" wp14:editId="00684355">
            <wp:extent cx="6645910" cy="3286125"/>
            <wp:effectExtent l="0" t="0" r="2540" b="9525"/>
            <wp:docPr id="14441964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96441" name="Picture 1" descr="A screen shot of a computer program&#10;&#10;Description automatically generated"/>
                    <pic:cNvPicPr/>
                  </pic:nvPicPr>
                  <pic:blipFill>
                    <a:blip r:embed="rId28"/>
                    <a:stretch>
                      <a:fillRect/>
                    </a:stretch>
                  </pic:blipFill>
                  <pic:spPr>
                    <a:xfrm>
                      <a:off x="0" y="0"/>
                      <a:ext cx="6645910" cy="3286125"/>
                    </a:xfrm>
                    <a:prstGeom prst="rect">
                      <a:avLst/>
                    </a:prstGeom>
                  </pic:spPr>
                </pic:pic>
              </a:graphicData>
            </a:graphic>
          </wp:inline>
        </w:drawing>
      </w:r>
    </w:p>
    <w:p w14:paraId="0C2E1D6F" w14:textId="37744B3B" w:rsidR="00C213A6" w:rsidRPr="00B625BF" w:rsidRDefault="00C213A6" w:rsidP="00206574">
      <w:pPr>
        <w:pStyle w:val="Caption"/>
        <w:jc w:val="both"/>
        <w:rPr>
          <w:lang w:val="en-US"/>
        </w:rPr>
      </w:pPr>
      <w:bookmarkStart w:id="81" w:name="_Toc174381139"/>
      <w:r>
        <w:lastRenderedPageBreak/>
        <w:t xml:space="preserve">Figure </w:t>
      </w:r>
      <w:r>
        <w:fldChar w:fldCharType="begin"/>
      </w:r>
      <w:r>
        <w:instrText xml:space="preserve"> SEQ Figure \* ARABIC </w:instrText>
      </w:r>
      <w:r>
        <w:fldChar w:fldCharType="separate"/>
      </w:r>
      <w:r w:rsidR="006833B9">
        <w:rPr>
          <w:noProof/>
        </w:rPr>
        <w:t>16</w:t>
      </w:r>
      <w:r>
        <w:fldChar w:fldCharType="end"/>
      </w:r>
      <w:r>
        <w:t>- Side Bar HTML code, with &lt;a&gt; to provide the links</w:t>
      </w:r>
      <w:bookmarkEnd w:id="81"/>
    </w:p>
    <w:p w14:paraId="75CFF0C4" w14:textId="2C56D223" w:rsidR="00C213A6" w:rsidRDefault="007D3A2A" w:rsidP="00206574">
      <w:pPr>
        <w:jc w:val="both"/>
      </w:pPr>
      <w:r>
        <w:t xml:space="preserve">Each &lt;a&gt; tag above has an id given for </w:t>
      </w:r>
      <w:del w:id="82" w:author="Benjamin Roberts" w:date="2024-08-12T18:49:00Z" w16du:dateUtc="2024-08-12T17:49:00Z">
        <w:r w:rsidDel="00441111">
          <w:delText>it’s</w:delText>
        </w:r>
      </w:del>
      <w:ins w:id="83" w:author="Benjamin Roberts" w:date="2024-08-12T18:49:00Z" w16du:dateUtc="2024-08-12T17:49:00Z">
        <w:r w:rsidR="00441111">
          <w:t>its</w:t>
        </w:r>
      </w:ins>
      <w:r>
        <w:t xml:space="preserve"> </w:t>
      </w:r>
      <w:ins w:id="84" w:author="Benjamin Roberts" w:date="2024-08-12T18:43:00Z" w16du:dateUtc="2024-08-12T17:43:00Z">
        <w:r w:rsidR="00441111">
          <w:t>“</w:t>
        </w:r>
      </w:ins>
      <w:r>
        <w:t>href</w:t>
      </w:r>
      <w:ins w:id="85" w:author="Benjamin Roberts" w:date="2024-08-12T18:43:00Z" w16du:dateUtc="2024-08-12T17:43:00Z">
        <w:r w:rsidR="00441111">
          <w:t>”</w:t>
        </w:r>
      </w:ins>
      <w:r>
        <w:t xml:space="preserve"> property, which tells the tag to take the user to the object with the same name as what’s in the </w:t>
      </w:r>
      <w:ins w:id="86" w:author="Benjamin Roberts" w:date="2024-08-12T18:43:00Z" w16du:dateUtc="2024-08-12T17:43:00Z">
        <w:r w:rsidR="00441111">
          <w:t>“</w:t>
        </w:r>
      </w:ins>
      <w:r>
        <w:t>href</w:t>
      </w:r>
      <w:ins w:id="87" w:author="Benjamin Roberts" w:date="2024-08-12T18:43:00Z" w16du:dateUtc="2024-08-12T17:43:00Z">
        <w:r w:rsidR="00441111">
          <w:t>”</w:t>
        </w:r>
      </w:ins>
      <w:r>
        <w:t xml:space="preserve"> property. Shown below are examples of the corresponding HTML tags those links connect to:</w:t>
      </w:r>
    </w:p>
    <w:p w14:paraId="082CC77B" w14:textId="5D6FF33B" w:rsidR="007D3A2A" w:rsidRDefault="007D3A2A" w:rsidP="00206574">
      <w:pPr>
        <w:jc w:val="both"/>
      </w:pPr>
      <w:r w:rsidRPr="007D3A2A">
        <w:rPr>
          <w:noProof/>
        </w:rPr>
        <w:drawing>
          <wp:inline distT="0" distB="0" distL="0" distR="0" wp14:anchorId="2AD2F50D" wp14:editId="4B2B6089">
            <wp:extent cx="4782217" cy="2467319"/>
            <wp:effectExtent l="0" t="0" r="0" b="9525"/>
            <wp:docPr id="161566923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69231" name="Picture 1" descr="A computer screen shot of a program&#10;&#10;Description automatically generated"/>
                    <pic:cNvPicPr/>
                  </pic:nvPicPr>
                  <pic:blipFill>
                    <a:blip r:embed="rId29"/>
                    <a:stretch>
                      <a:fillRect/>
                    </a:stretch>
                  </pic:blipFill>
                  <pic:spPr>
                    <a:xfrm>
                      <a:off x="0" y="0"/>
                      <a:ext cx="4782217" cy="2467319"/>
                    </a:xfrm>
                    <a:prstGeom prst="rect">
                      <a:avLst/>
                    </a:prstGeom>
                  </pic:spPr>
                </pic:pic>
              </a:graphicData>
            </a:graphic>
          </wp:inline>
        </w:drawing>
      </w:r>
    </w:p>
    <w:p w14:paraId="1736BCB9" w14:textId="6DA2BA17" w:rsidR="007D3A2A" w:rsidRDefault="007D3A2A" w:rsidP="00206574">
      <w:pPr>
        <w:pStyle w:val="Caption"/>
        <w:jc w:val="both"/>
      </w:pPr>
      <w:bookmarkStart w:id="88" w:name="_Toc174381140"/>
      <w:r>
        <w:t xml:space="preserve">Figure </w:t>
      </w:r>
      <w:r>
        <w:fldChar w:fldCharType="begin"/>
      </w:r>
      <w:r>
        <w:instrText xml:space="preserve"> SEQ Figure \* ARABIC </w:instrText>
      </w:r>
      <w:r>
        <w:fldChar w:fldCharType="separate"/>
      </w:r>
      <w:r w:rsidR="006833B9">
        <w:rPr>
          <w:noProof/>
        </w:rPr>
        <w:t>17</w:t>
      </w:r>
      <w:r>
        <w:fldChar w:fldCharType="end"/>
      </w:r>
      <w:r>
        <w:t>- &lt;h2&gt; tags with Id's allowing the side navigation bar to link to them</w:t>
      </w:r>
      <w:bookmarkEnd w:id="88"/>
    </w:p>
    <w:p w14:paraId="28619209" w14:textId="547C8BAB" w:rsidR="007D3A2A" w:rsidRDefault="001D2112" w:rsidP="00206574">
      <w:pPr>
        <w:jc w:val="both"/>
      </w:pPr>
      <w:r>
        <w:t>With the HTML in place, I added a new CSS module file to use for this navigation bar, which could be re-used for any page that needed one. My initial CSS code for this can be seen in the figure below. With this I was attempting to have a similar “sticky” function as the top bar navigation covered above i.e. no matter how far the user scrolled, the links would stay visible to the user. This did not work</w:t>
      </w:r>
      <w:ins w:id="89" w:author="Benjamin Roberts" w:date="2024-08-12T18:45:00Z" w16du:dateUtc="2024-08-12T17:45:00Z">
        <w:r w:rsidR="00441111">
          <w:t xml:space="preserve"> however</w:t>
        </w:r>
      </w:ins>
      <w:r>
        <w:t xml:space="preserve"> with the CSS in the figure below</w:t>
      </w:r>
      <w:ins w:id="90" w:author="Benjamin Roberts" w:date="2024-08-12T18:46:00Z" w16du:dateUtc="2024-08-12T17:46:00Z">
        <w:r w:rsidR="00441111">
          <w:t>.</w:t>
        </w:r>
      </w:ins>
      <w:del w:id="91" w:author="Benjamin Roberts" w:date="2024-08-12T18:46:00Z" w16du:dateUtc="2024-08-12T17:46:00Z">
        <w:r w:rsidDel="00441111">
          <w:delText xml:space="preserve"> however</w:delText>
        </w:r>
      </w:del>
      <w:r>
        <w:t>.</w:t>
      </w:r>
    </w:p>
    <w:p w14:paraId="338A6B1A" w14:textId="56BAAD86" w:rsidR="009A09C8" w:rsidRDefault="009A09C8" w:rsidP="00206574">
      <w:pPr>
        <w:jc w:val="both"/>
      </w:pPr>
      <w:r w:rsidRPr="009A09C8">
        <w:rPr>
          <w:noProof/>
        </w:rPr>
        <w:drawing>
          <wp:inline distT="0" distB="0" distL="0" distR="0" wp14:anchorId="110E1B0F" wp14:editId="69465B7F">
            <wp:extent cx="6645910" cy="3673475"/>
            <wp:effectExtent l="0" t="0" r="2540" b="3175"/>
            <wp:docPr id="19417221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22149" name="Picture 1" descr="A screenshot of a computer program&#10;&#10;Description automatically generated"/>
                    <pic:cNvPicPr/>
                  </pic:nvPicPr>
                  <pic:blipFill>
                    <a:blip r:embed="rId30"/>
                    <a:stretch>
                      <a:fillRect/>
                    </a:stretch>
                  </pic:blipFill>
                  <pic:spPr>
                    <a:xfrm>
                      <a:off x="0" y="0"/>
                      <a:ext cx="6645910" cy="3673475"/>
                    </a:xfrm>
                    <a:prstGeom prst="rect">
                      <a:avLst/>
                    </a:prstGeom>
                  </pic:spPr>
                </pic:pic>
              </a:graphicData>
            </a:graphic>
          </wp:inline>
        </w:drawing>
      </w:r>
      <w:r w:rsidRPr="009A09C8">
        <w:t xml:space="preserve"> </w:t>
      </w:r>
    </w:p>
    <w:p w14:paraId="173F1A0F" w14:textId="12605068" w:rsidR="009A09C8" w:rsidRDefault="009A09C8" w:rsidP="00206574">
      <w:pPr>
        <w:pStyle w:val="Caption"/>
        <w:jc w:val="both"/>
      </w:pPr>
      <w:bookmarkStart w:id="92" w:name="_Toc174381141"/>
      <w:r>
        <w:t xml:space="preserve">Figure </w:t>
      </w:r>
      <w:r>
        <w:fldChar w:fldCharType="begin"/>
      </w:r>
      <w:r>
        <w:instrText xml:space="preserve"> SEQ Figure \* ARABIC </w:instrText>
      </w:r>
      <w:r>
        <w:fldChar w:fldCharType="separate"/>
      </w:r>
      <w:r w:rsidR="006833B9">
        <w:rPr>
          <w:noProof/>
        </w:rPr>
        <w:t>18</w:t>
      </w:r>
      <w:r>
        <w:fldChar w:fldCharType="end"/>
      </w:r>
      <w:r>
        <w:t>- Original CSS, with an issue on the "top" property not working as expected</w:t>
      </w:r>
      <w:bookmarkEnd w:id="92"/>
    </w:p>
    <w:p w14:paraId="64F14223" w14:textId="77777777" w:rsidR="009A09C8" w:rsidRDefault="009A09C8" w:rsidP="00206574">
      <w:pPr>
        <w:pStyle w:val="Caption"/>
        <w:jc w:val="both"/>
      </w:pPr>
    </w:p>
    <w:p w14:paraId="72BD9889" w14:textId="77777777" w:rsidR="001D2112" w:rsidRDefault="001D2112" w:rsidP="00206574">
      <w:pPr>
        <w:pStyle w:val="Caption"/>
        <w:jc w:val="both"/>
      </w:pPr>
    </w:p>
    <w:p w14:paraId="670BB5F6" w14:textId="77777777" w:rsidR="001D2112" w:rsidRDefault="001D2112" w:rsidP="00206574">
      <w:pPr>
        <w:pStyle w:val="Caption"/>
        <w:jc w:val="both"/>
      </w:pPr>
    </w:p>
    <w:p w14:paraId="1AED742B" w14:textId="1F293053" w:rsidR="001D2112" w:rsidRDefault="001D2112" w:rsidP="00206574">
      <w:pPr>
        <w:jc w:val="both"/>
      </w:pPr>
      <w:r>
        <w:t>To address this issue, I looked for a reference on how to apply this feature. I found that my issue was the top property was missing a unit of measurement (Mozilla, 2024</w:t>
      </w:r>
      <w:r w:rsidR="00A628FD">
        <w:t>b</w:t>
      </w:r>
      <w:r>
        <w:t>). After adding “px” to the ta</w:t>
      </w:r>
      <w:r w:rsidR="00126587">
        <w:t>g</w:t>
      </w:r>
      <w:r>
        <w:t>s (indicating pixel measurements). The scroll feature worked as expected. I was also able to refactor the CSS code to remove properties that were redundant to the feature I wanted here.</w:t>
      </w:r>
    </w:p>
    <w:p w14:paraId="1F85BBEA" w14:textId="2F98FB4D" w:rsidR="009A09C8" w:rsidRDefault="009A09C8" w:rsidP="00206574">
      <w:pPr>
        <w:pStyle w:val="Caption"/>
        <w:jc w:val="both"/>
      </w:pPr>
      <w:r w:rsidRPr="009A09C8">
        <w:rPr>
          <w:noProof/>
        </w:rPr>
        <w:drawing>
          <wp:inline distT="0" distB="0" distL="0" distR="0" wp14:anchorId="2322522B" wp14:editId="583CA8AC">
            <wp:extent cx="6645910" cy="3021330"/>
            <wp:effectExtent l="0" t="0" r="2540" b="7620"/>
            <wp:docPr id="20858024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02489" name="Picture 1" descr="A screenshot of a computer program&#10;&#10;Description automatically generated"/>
                    <pic:cNvPicPr/>
                  </pic:nvPicPr>
                  <pic:blipFill>
                    <a:blip r:embed="rId31"/>
                    <a:stretch>
                      <a:fillRect/>
                    </a:stretch>
                  </pic:blipFill>
                  <pic:spPr>
                    <a:xfrm>
                      <a:off x="0" y="0"/>
                      <a:ext cx="6645910" cy="3021330"/>
                    </a:xfrm>
                    <a:prstGeom prst="rect">
                      <a:avLst/>
                    </a:prstGeom>
                  </pic:spPr>
                </pic:pic>
              </a:graphicData>
            </a:graphic>
          </wp:inline>
        </w:drawing>
      </w:r>
      <w:r w:rsidRPr="009A09C8">
        <w:t xml:space="preserve"> </w:t>
      </w:r>
    </w:p>
    <w:p w14:paraId="17889535" w14:textId="6E409C99" w:rsidR="009A09C8" w:rsidRPr="009A09C8" w:rsidRDefault="009A09C8" w:rsidP="00206574">
      <w:pPr>
        <w:pStyle w:val="Caption"/>
        <w:jc w:val="both"/>
      </w:pPr>
      <w:bookmarkStart w:id="93" w:name="_Toc174381142"/>
      <w:r>
        <w:t xml:space="preserve">Figure </w:t>
      </w:r>
      <w:r>
        <w:fldChar w:fldCharType="begin"/>
      </w:r>
      <w:r>
        <w:instrText xml:space="preserve"> SEQ Figure \* ARABIC </w:instrText>
      </w:r>
      <w:r>
        <w:fldChar w:fldCharType="separate"/>
      </w:r>
      <w:r w:rsidR="006833B9">
        <w:rPr>
          <w:noProof/>
        </w:rPr>
        <w:t>19</w:t>
      </w:r>
      <w:r>
        <w:fldChar w:fldCharType="end"/>
      </w:r>
      <w:r>
        <w:t>- Altered CSS, with unnecessary properties removed &amp; issue with "top" propert</w:t>
      </w:r>
      <w:r w:rsidR="007D3A2A">
        <w:t xml:space="preserve">y </w:t>
      </w:r>
      <w:r>
        <w:t>fixed</w:t>
      </w:r>
      <w:bookmarkEnd w:id="93"/>
    </w:p>
    <w:p w14:paraId="47254F83" w14:textId="59F27A6B" w:rsidR="007D3A2A" w:rsidRDefault="00126587" w:rsidP="00206574">
      <w:pPr>
        <w:jc w:val="both"/>
      </w:pPr>
      <w:r>
        <w:t>These steps</w:t>
      </w:r>
      <w:r w:rsidR="007D3A2A">
        <w:t xml:space="preserve"> provided a way to provide section links on the page, allowing the user to navigate quickly to various sections. </w:t>
      </w:r>
      <w:r>
        <w:t>The final version, when a</w:t>
      </w:r>
      <w:r w:rsidR="007D3A2A">
        <w:t xml:space="preserve">pplied to the Premium Value Data page appears as </w:t>
      </w:r>
      <w:r>
        <w:t>such</w:t>
      </w:r>
      <w:r w:rsidR="007D3A2A">
        <w:t>:</w:t>
      </w:r>
    </w:p>
    <w:p w14:paraId="53C85302" w14:textId="6DB6BD5E" w:rsidR="007D3A2A" w:rsidRDefault="007D3A2A" w:rsidP="00206574">
      <w:pPr>
        <w:jc w:val="both"/>
      </w:pPr>
      <w:r w:rsidRPr="0040372C">
        <w:rPr>
          <w:rFonts w:asciiTheme="majorHAnsi" w:eastAsiaTheme="majorEastAsia" w:hAnsiTheme="majorHAnsi" w:cstheme="majorBidi"/>
          <w:noProof/>
          <w:color w:val="1F3763" w:themeColor="accent1" w:themeShade="7F"/>
          <w:sz w:val="24"/>
          <w:szCs w:val="24"/>
        </w:rPr>
        <w:drawing>
          <wp:inline distT="0" distB="0" distL="0" distR="0" wp14:anchorId="6EC42CC7" wp14:editId="76F6B88A">
            <wp:extent cx="4086225" cy="3313567"/>
            <wp:effectExtent l="0" t="0" r="0" b="1270"/>
            <wp:docPr id="1882137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37461" name="Picture 1" descr="A screenshot of a computer&#10;&#10;Description automatically generated"/>
                    <pic:cNvPicPr/>
                  </pic:nvPicPr>
                  <pic:blipFill>
                    <a:blip r:embed="rId32"/>
                    <a:stretch>
                      <a:fillRect/>
                    </a:stretch>
                  </pic:blipFill>
                  <pic:spPr>
                    <a:xfrm>
                      <a:off x="0" y="0"/>
                      <a:ext cx="4091064" cy="3317491"/>
                    </a:xfrm>
                    <a:prstGeom prst="rect">
                      <a:avLst/>
                    </a:prstGeom>
                  </pic:spPr>
                </pic:pic>
              </a:graphicData>
            </a:graphic>
          </wp:inline>
        </w:drawing>
      </w:r>
    </w:p>
    <w:p w14:paraId="07199566" w14:textId="1A1519AC" w:rsidR="007D3A2A" w:rsidRDefault="007D3A2A" w:rsidP="007D3A2A">
      <w:pPr>
        <w:pStyle w:val="Caption"/>
      </w:pPr>
      <w:bookmarkStart w:id="94" w:name="_Toc174381143"/>
      <w:r>
        <w:t xml:space="preserve">Figure </w:t>
      </w:r>
      <w:r>
        <w:fldChar w:fldCharType="begin"/>
      </w:r>
      <w:r>
        <w:instrText xml:space="preserve"> SEQ Figure \* ARABIC </w:instrText>
      </w:r>
      <w:r>
        <w:fldChar w:fldCharType="separate"/>
      </w:r>
      <w:r w:rsidR="006833B9">
        <w:rPr>
          <w:noProof/>
        </w:rPr>
        <w:t>20</w:t>
      </w:r>
      <w:r>
        <w:fldChar w:fldCharType="end"/>
      </w:r>
      <w:r>
        <w:t xml:space="preserve"> </w:t>
      </w:r>
      <w:r w:rsidR="00C35DCC">
        <w:t>–</w:t>
      </w:r>
      <w:r>
        <w:t xml:space="preserve"> </w:t>
      </w:r>
      <w:r w:rsidR="00C35DCC">
        <w:t xml:space="preserve">Final </w:t>
      </w:r>
      <w:r w:rsidRPr="006E1CC2">
        <w:t>Side Bar for the PremiumValueData page, with links to each section and sub-section</w:t>
      </w:r>
      <w:bookmarkEnd w:id="94"/>
    </w:p>
    <w:p w14:paraId="10E5FFE0" w14:textId="52126DB4" w:rsidR="00EB01E4" w:rsidRDefault="006649A5" w:rsidP="003814C8">
      <w:pPr>
        <w:pStyle w:val="Caption"/>
      </w:pPr>
      <w:r>
        <w:br w:type="page"/>
      </w:r>
    </w:p>
    <w:p w14:paraId="72192A62" w14:textId="77777777" w:rsidR="0051021C" w:rsidRDefault="0051021C" w:rsidP="0051021C">
      <w:pPr>
        <w:pStyle w:val="Heading3"/>
      </w:pPr>
      <w:bookmarkStart w:id="95" w:name="_Toc174381105"/>
      <w:r>
        <w:lastRenderedPageBreak/>
        <w:t>SQL - Search for Recent Applications</w:t>
      </w:r>
      <w:bookmarkEnd w:id="95"/>
    </w:p>
    <w:p w14:paraId="1C25BBDD" w14:textId="6EA4D750" w:rsidR="00B124AB" w:rsidRDefault="00F17888" w:rsidP="00B124AB">
      <w:pPr>
        <w:jc w:val="both"/>
      </w:pPr>
      <w:r>
        <w:t xml:space="preserve">Meeting the requirement to show recent applications logged to the backend database required making a SQL connection. The Node.JS Express Back End created earlier </w:t>
      </w:r>
      <w:r w:rsidR="003814C8">
        <w:t>was</w:t>
      </w:r>
      <w:r>
        <w:t xml:space="preserve"> used for this.</w:t>
      </w:r>
      <w:r w:rsidR="00B124AB">
        <w:t xml:space="preserve"> </w:t>
      </w:r>
      <w:r w:rsidR="007525C5">
        <w:t>To get started,</w:t>
      </w:r>
      <w:r w:rsidR="00B124AB">
        <w:t xml:space="preserve"> I needed an Endpoint I could call with the Front end to get the data. An Endpoint represents a point where 2 applications can talk to each other (</w:t>
      </w:r>
      <w:r w:rsidR="00B124AB" w:rsidRPr="002871DD">
        <w:t>Yasar, K</w:t>
      </w:r>
      <w:r w:rsidR="00B124AB">
        <w:t xml:space="preserve">, </w:t>
      </w:r>
      <w:r w:rsidR="00B124AB" w:rsidRPr="002871DD">
        <w:t>2024</w:t>
      </w:r>
      <w:r w:rsidR="00B124AB">
        <w:t xml:space="preserve">), so creating one in my backend is required for it to be able to communicate with the front end. </w:t>
      </w:r>
      <w:r w:rsidR="007525C5">
        <w:t xml:space="preserve"> </w:t>
      </w:r>
    </w:p>
    <w:p w14:paraId="18FBEC9A" w14:textId="2D061069" w:rsidR="003814C8" w:rsidRDefault="007525C5">
      <w:r>
        <w:t>I created a new JavaScript file</w:t>
      </w:r>
      <w:r w:rsidR="000E7701">
        <w:t xml:space="preserve"> called “db.js”</w:t>
      </w:r>
      <w:r>
        <w:t xml:space="preserve"> under the “routes” folder the Express framework uses by default to store </w:t>
      </w:r>
      <w:r w:rsidR="00B124AB">
        <w:t>Endpoints</w:t>
      </w:r>
      <w:r>
        <w:t>. I used the existing “users.js” that is initialised by default as a reference to start. I then imported the “</w:t>
      </w:r>
      <w:r w:rsidRPr="007525C5">
        <w:rPr>
          <w:b/>
          <w:bCs/>
        </w:rPr>
        <w:t>mssql</w:t>
      </w:r>
      <w:r>
        <w:t>” node module I needed to make the database connection.</w:t>
      </w:r>
    </w:p>
    <w:p w14:paraId="0819B575" w14:textId="7C07B1C4" w:rsidR="007525C5" w:rsidRDefault="007525C5">
      <w:r w:rsidRPr="007525C5">
        <w:rPr>
          <w:noProof/>
        </w:rPr>
        <w:drawing>
          <wp:inline distT="0" distB="0" distL="0" distR="0" wp14:anchorId="4E3BB8FE" wp14:editId="7D9C6113">
            <wp:extent cx="6645910" cy="992038"/>
            <wp:effectExtent l="0" t="0" r="2540" b="0"/>
            <wp:docPr id="236147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47239" name="Picture 1" descr="A screenshot of a computer&#10;&#10;Description automatically generated"/>
                    <pic:cNvPicPr/>
                  </pic:nvPicPr>
                  <pic:blipFill rotWithShape="1">
                    <a:blip r:embed="rId33"/>
                    <a:srcRect b="49799"/>
                    <a:stretch/>
                  </pic:blipFill>
                  <pic:spPr bwMode="auto">
                    <a:xfrm>
                      <a:off x="0" y="0"/>
                      <a:ext cx="6645910" cy="992038"/>
                    </a:xfrm>
                    <a:prstGeom prst="rect">
                      <a:avLst/>
                    </a:prstGeom>
                    <a:ln>
                      <a:noFill/>
                    </a:ln>
                    <a:extLst>
                      <a:ext uri="{53640926-AAD7-44D8-BBD7-CCE9431645EC}">
                        <a14:shadowObscured xmlns:a14="http://schemas.microsoft.com/office/drawing/2010/main"/>
                      </a:ext>
                    </a:extLst>
                  </pic:spPr>
                </pic:pic>
              </a:graphicData>
            </a:graphic>
          </wp:inline>
        </w:drawing>
      </w:r>
    </w:p>
    <w:p w14:paraId="2EE445AC" w14:textId="1075F003" w:rsidR="000E7701" w:rsidRDefault="000E7701" w:rsidP="000E7701">
      <w:pPr>
        <w:pStyle w:val="Caption"/>
      </w:pPr>
      <w:bookmarkStart w:id="96" w:name="_Toc174381144"/>
      <w:r>
        <w:t xml:space="preserve">Figure </w:t>
      </w:r>
      <w:r>
        <w:fldChar w:fldCharType="begin"/>
      </w:r>
      <w:r>
        <w:instrText xml:space="preserve"> SEQ Figure \* ARABIC </w:instrText>
      </w:r>
      <w:r>
        <w:fldChar w:fldCharType="separate"/>
      </w:r>
      <w:r w:rsidR="006833B9">
        <w:rPr>
          <w:noProof/>
        </w:rPr>
        <w:t>21</w:t>
      </w:r>
      <w:r>
        <w:fldChar w:fldCharType="end"/>
      </w:r>
      <w:r>
        <w:t>- Required imports for this new "db.js" file</w:t>
      </w:r>
      <w:bookmarkEnd w:id="96"/>
    </w:p>
    <w:p w14:paraId="1B8716D5" w14:textId="337A5D9F" w:rsidR="007A172B" w:rsidRDefault="007A172B">
      <w:r>
        <w:t>To make this connection work, I next needed something to store the configuration details in. The reference of the mssql library in use created a “config” object</w:t>
      </w:r>
      <w:r w:rsidR="009C582C">
        <w:t xml:space="preserve"> (</w:t>
      </w:r>
      <w:r w:rsidR="009C582C" w:rsidRPr="007A172B">
        <w:t>Microsoft</w:t>
      </w:r>
      <w:r w:rsidR="009C582C">
        <w:t xml:space="preserve">, </w:t>
      </w:r>
      <w:r w:rsidR="009C582C" w:rsidRPr="007A172B">
        <w:t>2024</w:t>
      </w:r>
      <w:r w:rsidR="009C582C">
        <w:t>)</w:t>
      </w:r>
      <w:r>
        <w:t>, so I did the same. To start with, I left this as a hard-coded object so I could get this working on a localhost first:</w:t>
      </w:r>
    </w:p>
    <w:p w14:paraId="39B5949E" w14:textId="01B595BC" w:rsidR="007A172B" w:rsidRDefault="007A172B">
      <w:r w:rsidRPr="007A172B">
        <w:rPr>
          <w:noProof/>
        </w:rPr>
        <w:drawing>
          <wp:inline distT="0" distB="0" distL="0" distR="0" wp14:anchorId="2E3DF9E1" wp14:editId="03063890">
            <wp:extent cx="5262113" cy="2240395"/>
            <wp:effectExtent l="0" t="0" r="0" b="7620"/>
            <wp:docPr id="4713143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14320" name="Picture 1" descr="A screenshot of a computer program&#10;&#10;Description automatically generated"/>
                    <pic:cNvPicPr/>
                  </pic:nvPicPr>
                  <pic:blipFill>
                    <a:blip r:embed="rId34"/>
                    <a:stretch>
                      <a:fillRect/>
                    </a:stretch>
                  </pic:blipFill>
                  <pic:spPr>
                    <a:xfrm>
                      <a:off x="0" y="0"/>
                      <a:ext cx="5274560" cy="2245695"/>
                    </a:xfrm>
                    <a:prstGeom prst="rect">
                      <a:avLst/>
                    </a:prstGeom>
                  </pic:spPr>
                </pic:pic>
              </a:graphicData>
            </a:graphic>
          </wp:inline>
        </w:drawing>
      </w:r>
    </w:p>
    <w:p w14:paraId="15D042EF" w14:textId="295204AC" w:rsidR="007A172B" w:rsidRDefault="007A172B" w:rsidP="007A172B">
      <w:pPr>
        <w:pStyle w:val="Caption"/>
      </w:pPr>
      <w:bookmarkStart w:id="97" w:name="_Toc174381145"/>
      <w:r>
        <w:t xml:space="preserve">Figure </w:t>
      </w:r>
      <w:r>
        <w:fldChar w:fldCharType="begin"/>
      </w:r>
      <w:r>
        <w:instrText xml:space="preserve"> SEQ Figure \* ARABIC </w:instrText>
      </w:r>
      <w:r>
        <w:fldChar w:fldCharType="separate"/>
      </w:r>
      <w:r w:rsidR="006833B9">
        <w:rPr>
          <w:noProof/>
        </w:rPr>
        <w:t>22</w:t>
      </w:r>
      <w:r>
        <w:fldChar w:fldCharType="end"/>
      </w:r>
      <w:r>
        <w:t>- Configuration object</w:t>
      </w:r>
      <w:bookmarkEnd w:id="97"/>
    </w:p>
    <w:p w14:paraId="17F78014" w14:textId="5A2AD7B7" w:rsidR="00001874" w:rsidRPr="00001874" w:rsidRDefault="00001874" w:rsidP="00001874">
      <w:r>
        <w:t>A SQL Query was also needed, which I defined as a string within the “db.js” code:</w:t>
      </w:r>
    </w:p>
    <w:p w14:paraId="1783A0BA" w14:textId="2BC3C210" w:rsidR="007A172B" w:rsidRDefault="00940CF8" w:rsidP="007A172B">
      <w:r w:rsidRPr="00940CF8">
        <w:rPr>
          <w:noProof/>
        </w:rPr>
        <w:drawing>
          <wp:inline distT="0" distB="0" distL="0" distR="0" wp14:anchorId="0FF8AC9E" wp14:editId="23670B37">
            <wp:extent cx="3312543" cy="1861206"/>
            <wp:effectExtent l="0" t="0" r="2540" b="5715"/>
            <wp:docPr id="12256995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99586" name="Picture 1" descr="A screenshot of a computer program&#10;&#10;Description automatically generated"/>
                    <pic:cNvPicPr/>
                  </pic:nvPicPr>
                  <pic:blipFill>
                    <a:blip r:embed="rId35"/>
                    <a:stretch>
                      <a:fillRect/>
                    </a:stretch>
                  </pic:blipFill>
                  <pic:spPr>
                    <a:xfrm>
                      <a:off x="0" y="0"/>
                      <a:ext cx="3317402" cy="1863936"/>
                    </a:xfrm>
                    <a:prstGeom prst="rect">
                      <a:avLst/>
                    </a:prstGeom>
                  </pic:spPr>
                </pic:pic>
              </a:graphicData>
            </a:graphic>
          </wp:inline>
        </w:drawing>
      </w:r>
    </w:p>
    <w:p w14:paraId="24B40594" w14:textId="0DD36D14" w:rsidR="00940CF8" w:rsidRDefault="00940CF8" w:rsidP="00940CF8">
      <w:pPr>
        <w:pStyle w:val="Caption"/>
      </w:pPr>
      <w:bookmarkStart w:id="98" w:name="_Toc174381146"/>
      <w:r>
        <w:t xml:space="preserve">Figure </w:t>
      </w:r>
      <w:r>
        <w:fldChar w:fldCharType="begin"/>
      </w:r>
      <w:r>
        <w:instrText xml:space="preserve"> SEQ Figure \* ARABIC </w:instrText>
      </w:r>
      <w:r>
        <w:fldChar w:fldCharType="separate"/>
      </w:r>
      <w:r w:rsidR="006833B9">
        <w:rPr>
          <w:noProof/>
        </w:rPr>
        <w:t>23</w:t>
      </w:r>
      <w:r>
        <w:fldChar w:fldCharType="end"/>
      </w:r>
      <w:r>
        <w:t xml:space="preserve"> - SQL Query in use</w:t>
      </w:r>
      <w:bookmarkEnd w:id="98"/>
    </w:p>
    <w:p w14:paraId="7A463BEE" w14:textId="77777777" w:rsidR="00001874" w:rsidRDefault="00001874" w:rsidP="00001874"/>
    <w:p w14:paraId="0F5E2515" w14:textId="30BF7540" w:rsidR="004734F6" w:rsidRDefault="00001874" w:rsidP="004734F6">
      <w:pPr>
        <w:jc w:val="both"/>
        <w:rPr>
          <w:noProof/>
        </w:rPr>
      </w:pPr>
      <w:r>
        <w:lastRenderedPageBreak/>
        <w:t xml:space="preserve">Finally, the bulk of the logic occurs within this “router.get” method. This will </w:t>
      </w:r>
      <w:del w:id="99" w:author="Benjamin Roberts" w:date="2024-08-12T18:46:00Z" w16du:dateUtc="2024-08-12T17:46:00Z">
        <w:r w:rsidDel="00441111">
          <w:delText>listed</w:delText>
        </w:r>
      </w:del>
      <w:ins w:id="100" w:author="Benjamin Roberts" w:date="2024-08-12T18:46:00Z" w16du:dateUtc="2024-08-12T17:46:00Z">
        <w:r w:rsidR="00441111">
          <w:t>listen</w:t>
        </w:r>
      </w:ins>
      <w:r>
        <w:t xml:space="preserve"> for all HTTP traffic </w:t>
      </w:r>
      <w:r w:rsidR="00B124AB">
        <w:t>that is intended for the Endpoint in question e.g. “db.js” in this case. The “sql.connect” method within is part of the imported “mssql” library and is what makes the database connection possible. This reads the “config” object defined earlier</w:t>
      </w:r>
      <w:r w:rsidR="00B124AB" w:rsidRPr="00B124AB">
        <w:rPr>
          <w:noProof/>
        </w:rPr>
        <w:t xml:space="preserve"> </w:t>
      </w:r>
      <w:r w:rsidR="00B124AB">
        <w:rPr>
          <w:noProof/>
        </w:rPr>
        <w:t>for connection settings.</w:t>
      </w:r>
    </w:p>
    <w:p w14:paraId="40353B70" w14:textId="29C15199" w:rsidR="00B124AB" w:rsidRDefault="00B124AB" w:rsidP="004734F6">
      <w:pPr>
        <w:jc w:val="both"/>
        <w:rPr>
          <w:noProof/>
        </w:rPr>
      </w:pPr>
      <w:r>
        <w:rPr>
          <w:noProof/>
        </w:rPr>
        <w:t>The “request.query” method then actualy executes the passed in SQL statement. The 1st IF-THEN-ELSE Logic exists for catching a connection error to the database (i.e. something went wrong communicating to the database), while the 2</w:t>
      </w:r>
      <w:r w:rsidRPr="00B124AB">
        <w:rPr>
          <w:noProof/>
          <w:vertAlign w:val="superscript"/>
        </w:rPr>
        <w:t>nd</w:t>
      </w:r>
      <w:r>
        <w:rPr>
          <w:noProof/>
        </w:rPr>
        <w:t xml:space="preserve"> logic handles any errors in the query itself e.g. </w:t>
      </w:r>
      <w:r w:rsidR="004734F6">
        <w:rPr>
          <w:noProof/>
        </w:rPr>
        <w:t xml:space="preserve">reference column does not exist. </w:t>
      </w:r>
    </w:p>
    <w:p w14:paraId="36F40824" w14:textId="57F7A592" w:rsidR="004734F6" w:rsidRDefault="004734F6" w:rsidP="004734F6">
      <w:pPr>
        <w:jc w:val="both"/>
        <w:rPr>
          <w:noProof/>
        </w:rPr>
      </w:pPr>
      <w:r>
        <w:rPr>
          <w:noProof/>
        </w:rPr>
        <w:t>Assuming no errors are returned, then a object called “recordset” contains the data returned by the database. This is then sent back to the requesting service via the “res.send()” method. If there is an error, the “err” object will be populated and that will be sent instead.</w:t>
      </w:r>
    </w:p>
    <w:p w14:paraId="5F1D1C3D" w14:textId="18AD0212" w:rsidR="00001874" w:rsidRDefault="00B124AB" w:rsidP="00001874">
      <w:r w:rsidRPr="00B124AB">
        <w:rPr>
          <w:noProof/>
        </w:rPr>
        <w:drawing>
          <wp:inline distT="0" distB="0" distL="0" distR="0" wp14:anchorId="3FA3A02D" wp14:editId="1F373F9B">
            <wp:extent cx="5583232" cy="6625087"/>
            <wp:effectExtent l="0" t="0" r="0" b="4445"/>
            <wp:docPr id="18450821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82140" name="Picture 1" descr="A screen shot of a computer program&#10;&#10;Description automatically generated"/>
                    <pic:cNvPicPr/>
                  </pic:nvPicPr>
                  <pic:blipFill>
                    <a:blip r:embed="rId36"/>
                    <a:stretch>
                      <a:fillRect/>
                    </a:stretch>
                  </pic:blipFill>
                  <pic:spPr>
                    <a:xfrm>
                      <a:off x="0" y="0"/>
                      <a:ext cx="5585880" cy="6628229"/>
                    </a:xfrm>
                    <a:prstGeom prst="rect">
                      <a:avLst/>
                    </a:prstGeom>
                  </pic:spPr>
                </pic:pic>
              </a:graphicData>
            </a:graphic>
          </wp:inline>
        </w:drawing>
      </w:r>
    </w:p>
    <w:p w14:paraId="214D5588" w14:textId="1A3361C0" w:rsidR="004734F6" w:rsidRDefault="00B124AB" w:rsidP="004734F6">
      <w:pPr>
        <w:pStyle w:val="Caption"/>
      </w:pPr>
      <w:bookmarkStart w:id="101" w:name="_Toc174381147"/>
      <w:r>
        <w:t xml:space="preserve">Figure </w:t>
      </w:r>
      <w:r>
        <w:fldChar w:fldCharType="begin"/>
      </w:r>
      <w:r>
        <w:instrText xml:space="preserve"> SEQ Figure \* ARABIC </w:instrText>
      </w:r>
      <w:r>
        <w:fldChar w:fldCharType="separate"/>
      </w:r>
      <w:r w:rsidR="006833B9">
        <w:rPr>
          <w:noProof/>
        </w:rPr>
        <w:t>24</w:t>
      </w:r>
      <w:r>
        <w:fldChar w:fldCharType="end"/>
      </w:r>
      <w:r>
        <w:t xml:space="preserve"> - Code behind the "db.js" file that makes the Database Connection possible</w:t>
      </w:r>
      <w:bookmarkEnd w:id="101"/>
    </w:p>
    <w:p w14:paraId="2148A821" w14:textId="21490208" w:rsidR="004734F6" w:rsidRDefault="004734F6" w:rsidP="00001874">
      <w:r>
        <w:lastRenderedPageBreak/>
        <w:t>With the Back End logic built, the Front End can now call this via the “fetch” method within native JavaScript to make a HTTP call to the backend, which retrieves the data. This method is wrapped in the “useEffect” function from the React library, as not including caused an issue where the data would not be displayed when received. The “useEffect” function forces React to re-render the webpage when the “fetch” method completes.</w:t>
      </w:r>
    </w:p>
    <w:p w14:paraId="420437C5" w14:textId="42325DE3" w:rsidR="004734F6" w:rsidRDefault="004734F6" w:rsidP="00001874">
      <w:r w:rsidRPr="004734F6">
        <w:rPr>
          <w:noProof/>
        </w:rPr>
        <w:drawing>
          <wp:inline distT="0" distB="0" distL="0" distR="0" wp14:anchorId="28C77766" wp14:editId="0F76A3C1">
            <wp:extent cx="6645910" cy="2345690"/>
            <wp:effectExtent l="0" t="0" r="2540" b="0"/>
            <wp:docPr id="164752102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21025" name="Picture 1" descr="A screen shot of a computer program&#10;&#10;Description automatically generated"/>
                    <pic:cNvPicPr/>
                  </pic:nvPicPr>
                  <pic:blipFill>
                    <a:blip r:embed="rId37"/>
                    <a:stretch>
                      <a:fillRect/>
                    </a:stretch>
                  </pic:blipFill>
                  <pic:spPr>
                    <a:xfrm>
                      <a:off x="0" y="0"/>
                      <a:ext cx="6645910" cy="2345690"/>
                    </a:xfrm>
                    <a:prstGeom prst="rect">
                      <a:avLst/>
                    </a:prstGeom>
                  </pic:spPr>
                </pic:pic>
              </a:graphicData>
            </a:graphic>
          </wp:inline>
        </w:drawing>
      </w:r>
    </w:p>
    <w:p w14:paraId="0EEA7B5F" w14:textId="233EB312" w:rsidR="004734F6" w:rsidRDefault="004734F6" w:rsidP="004734F6">
      <w:pPr>
        <w:pStyle w:val="Caption"/>
      </w:pPr>
      <w:bookmarkStart w:id="102" w:name="_Toc174381148"/>
      <w:r>
        <w:t xml:space="preserve">Figure </w:t>
      </w:r>
      <w:r>
        <w:fldChar w:fldCharType="begin"/>
      </w:r>
      <w:r>
        <w:instrText xml:space="preserve"> SEQ Figure \* ARABIC </w:instrText>
      </w:r>
      <w:r>
        <w:fldChar w:fldCharType="separate"/>
      </w:r>
      <w:r w:rsidR="006833B9">
        <w:rPr>
          <w:noProof/>
        </w:rPr>
        <w:t>25</w:t>
      </w:r>
      <w:r>
        <w:fldChar w:fldCharType="end"/>
      </w:r>
      <w:r>
        <w:t>- Calling the Back End with fetch, wrapped in the "UseEffect" React function</w:t>
      </w:r>
      <w:bookmarkEnd w:id="102"/>
    </w:p>
    <w:p w14:paraId="1B264EB2" w14:textId="5C75AB2D" w:rsidR="004734F6" w:rsidRDefault="004734F6" w:rsidP="00001874">
      <w:r>
        <w:t xml:space="preserve">One problem I ran into while testing this is that the fetch method would not succeed. Looking at the Web Browser console, I saw errors indicating the HTTP request to the backend </w:t>
      </w:r>
      <w:r w:rsidR="00EB456C">
        <w:t>was</w:t>
      </w:r>
      <w:r>
        <w:t xml:space="preserve"> being blocked by CORS policy:</w:t>
      </w:r>
    </w:p>
    <w:p w14:paraId="0FF05047" w14:textId="743F78A5" w:rsidR="00001874" w:rsidRDefault="00001874" w:rsidP="00001874">
      <w:r w:rsidRPr="00001874">
        <w:rPr>
          <w:noProof/>
        </w:rPr>
        <w:drawing>
          <wp:inline distT="0" distB="0" distL="0" distR="0" wp14:anchorId="1F3BC7FA" wp14:editId="7FAF4122">
            <wp:extent cx="5058481" cy="3610479"/>
            <wp:effectExtent l="0" t="0" r="8890" b="9525"/>
            <wp:docPr id="969422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22884" name="Picture 1" descr="A screenshot of a computer&#10;&#10;Description automatically generated"/>
                    <pic:cNvPicPr/>
                  </pic:nvPicPr>
                  <pic:blipFill>
                    <a:blip r:embed="rId38"/>
                    <a:stretch>
                      <a:fillRect/>
                    </a:stretch>
                  </pic:blipFill>
                  <pic:spPr>
                    <a:xfrm>
                      <a:off x="0" y="0"/>
                      <a:ext cx="5058481" cy="3610479"/>
                    </a:xfrm>
                    <a:prstGeom prst="rect">
                      <a:avLst/>
                    </a:prstGeom>
                  </pic:spPr>
                </pic:pic>
              </a:graphicData>
            </a:graphic>
          </wp:inline>
        </w:drawing>
      </w:r>
    </w:p>
    <w:p w14:paraId="03AFDC48" w14:textId="78C5432F" w:rsidR="004734F6" w:rsidRDefault="004734F6" w:rsidP="004734F6">
      <w:pPr>
        <w:pStyle w:val="Caption"/>
      </w:pPr>
      <w:bookmarkStart w:id="103" w:name="_Toc174381149"/>
      <w:r>
        <w:t xml:space="preserve">Figure </w:t>
      </w:r>
      <w:r>
        <w:fldChar w:fldCharType="begin"/>
      </w:r>
      <w:r>
        <w:instrText xml:space="preserve"> SEQ Figure \* ARABIC </w:instrText>
      </w:r>
      <w:r>
        <w:fldChar w:fldCharType="separate"/>
      </w:r>
      <w:r w:rsidR="006833B9">
        <w:rPr>
          <w:noProof/>
        </w:rPr>
        <w:t>26</w:t>
      </w:r>
      <w:r>
        <w:fldChar w:fldCharType="end"/>
      </w:r>
      <w:r>
        <w:t xml:space="preserve"> - CORS Error message</w:t>
      </w:r>
      <w:bookmarkEnd w:id="103"/>
    </w:p>
    <w:p w14:paraId="60A9FC43" w14:textId="77777777" w:rsidR="004734F6" w:rsidRDefault="004734F6" w:rsidP="00001874"/>
    <w:p w14:paraId="6C1E095D" w14:textId="77777777" w:rsidR="004734F6" w:rsidRDefault="004734F6" w:rsidP="00001874"/>
    <w:p w14:paraId="38DB14AA" w14:textId="77777777" w:rsidR="004734F6" w:rsidRDefault="004734F6" w:rsidP="00001874"/>
    <w:p w14:paraId="60B0F25E" w14:textId="77777777" w:rsidR="004734F6" w:rsidRDefault="004734F6" w:rsidP="00001874"/>
    <w:p w14:paraId="13357EB2" w14:textId="72F89846" w:rsidR="004734F6" w:rsidRDefault="004734F6" w:rsidP="00001874">
      <w:r>
        <w:lastRenderedPageBreak/>
        <w:t>I wasn’t sure how to handle this, so I did some research. I found that these CORS errors are a common problem.</w:t>
      </w:r>
      <w:r w:rsidR="00EB456C">
        <w:t xml:space="preserve"> I found a suggested fix on Stack Overflow (2014) to add in some response headers to the response sent by the “db.js” endpoint in my backend, which did correspond to the wording within the error message I was getting. Based on this, I added the below lines into my “db.js” code:</w:t>
      </w:r>
    </w:p>
    <w:p w14:paraId="7479C8C3" w14:textId="43EA6BC7" w:rsidR="00001874" w:rsidRDefault="00001874" w:rsidP="00001874">
      <w:r w:rsidRPr="00001874">
        <w:rPr>
          <w:noProof/>
        </w:rPr>
        <w:drawing>
          <wp:inline distT="0" distB="0" distL="0" distR="0" wp14:anchorId="27A62431" wp14:editId="1FEF092D">
            <wp:extent cx="6645910" cy="2061210"/>
            <wp:effectExtent l="0" t="0" r="2540" b="0"/>
            <wp:docPr id="15408860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86022" name="Picture 1" descr="A screen shot of a computer program&#10;&#10;Description automatically generated"/>
                    <pic:cNvPicPr/>
                  </pic:nvPicPr>
                  <pic:blipFill>
                    <a:blip r:embed="rId39"/>
                    <a:stretch>
                      <a:fillRect/>
                    </a:stretch>
                  </pic:blipFill>
                  <pic:spPr>
                    <a:xfrm>
                      <a:off x="0" y="0"/>
                      <a:ext cx="6645910" cy="2061210"/>
                    </a:xfrm>
                    <a:prstGeom prst="rect">
                      <a:avLst/>
                    </a:prstGeom>
                  </pic:spPr>
                </pic:pic>
              </a:graphicData>
            </a:graphic>
          </wp:inline>
        </w:drawing>
      </w:r>
    </w:p>
    <w:p w14:paraId="233B89D7" w14:textId="2D7E28FB" w:rsidR="00EB456C" w:rsidRDefault="00EB456C" w:rsidP="00EB456C">
      <w:pPr>
        <w:pStyle w:val="Caption"/>
      </w:pPr>
      <w:bookmarkStart w:id="104" w:name="_Toc174381150"/>
      <w:r>
        <w:t xml:space="preserve">Figure </w:t>
      </w:r>
      <w:r>
        <w:fldChar w:fldCharType="begin"/>
      </w:r>
      <w:r>
        <w:instrText xml:space="preserve"> SEQ Figure \* ARABIC </w:instrText>
      </w:r>
      <w:r>
        <w:fldChar w:fldCharType="separate"/>
      </w:r>
      <w:r w:rsidR="006833B9">
        <w:rPr>
          <w:noProof/>
        </w:rPr>
        <w:t>27</w:t>
      </w:r>
      <w:r>
        <w:fldChar w:fldCharType="end"/>
      </w:r>
      <w:r>
        <w:t>- Code added to "db.js" to resolve CORS Policy errors</w:t>
      </w:r>
      <w:bookmarkEnd w:id="104"/>
    </w:p>
    <w:p w14:paraId="1B2F93DD" w14:textId="41B68F8C" w:rsidR="004734F6" w:rsidRDefault="00EB456C" w:rsidP="00001874">
      <w:r>
        <w:t>Once that change was made, the call to the Back End succeeded and the database results rendered in the React application as expected:</w:t>
      </w:r>
    </w:p>
    <w:p w14:paraId="08BD2F5A" w14:textId="1C5181A3" w:rsidR="004734F6" w:rsidRDefault="004734F6" w:rsidP="00001874">
      <w:r w:rsidRPr="004734F6">
        <w:rPr>
          <w:noProof/>
        </w:rPr>
        <w:drawing>
          <wp:inline distT="0" distB="0" distL="0" distR="0" wp14:anchorId="7DE7070E" wp14:editId="6513D391">
            <wp:extent cx="5624423" cy="3666139"/>
            <wp:effectExtent l="0" t="0" r="0" b="0"/>
            <wp:docPr id="118317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7511" name="Picture 1" descr="A screenshot of a computer&#10;&#10;Description automatically generated"/>
                    <pic:cNvPicPr/>
                  </pic:nvPicPr>
                  <pic:blipFill>
                    <a:blip r:embed="rId40"/>
                    <a:stretch>
                      <a:fillRect/>
                    </a:stretch>
                  </pic:blipFill>
                  <pic:spPr>
                    <a:xfrm>
                      <a:off x="0" y="0"/>
                      <a:ext cx="5634108" cy="3672452"/>
                    </a:xfrm>
                    <a:prstGeom prst="rect">
                      <a:avLst/>
                    </a:prstGeom>
                  </pic:spPr>
                </pic:pic>
              </a:graphicData>
            </a:graphic>
          </wp:inline>
        </w:drawing>
      </w:r>
    </w:p>
    <w:p w14:paraId="246C8112" w14:textId="59DD2374" w:rsidR="00EB456C" w:rsidRPr="00001874" w:rsidRDefault="00EB456C" w:rsidP="00EB456C">
      <w:pPr>
        <w:pStyle w:val="Caption"/>
      </w:pPr>
      <w:bookmarkStart w:id="105" w:name="_Toc174381151"/>
      <w:r>
        <w:t xml:space="preserve">Figure </w:t>
      </w:r>
      <w:r>
        <w:fldChar w:fldCharType="begin"/>
      </w:r>
      <w:r>
        <w:instrText xml:space="preserve"> SEQ Figure \* ARABIC </w:instrText>
      </w:r>
      <w:r>
        <w:fldChar w:fldCharType="separate"/>
      </w:r>
      <w:r w:rsidR="006833B9">
        <w:rPr>
          <w:noProof/>
        </w:rPr>
        <w:t>28</w:t>
      </w:r>
      <w:r>
        <w:fldChar w:fldCharType="end"/>
      </w:r>
      <w:r>
        <w:t xml:space="preserve"> - Rendered Database results</w:t>
      </w:r>
      <w:bookmarkEnd w:id="105"/>
    </w:p>
    <w:p w14:paraId="67FB3F4F" w14:textId="0763D24A" w:rsidR="0051021C" w:rsidRDefault="0051021C">
      <w:r>
        <w:br w:type="page"/>
      </w:r>
    </w:p>
    <w:p w14:paraId="727F71EA" w14:textId="7AC62B67" w:rsidR="00A207B3" w:rsidRPr="008150EB" w:rsidRDefault="006833B9" w:rsidP="00A207B3">
      <w:pPr>
        <w:pStyle w:val="Heading3"/>
      </w:pPr>
      <w:bookmarkStart w:id="106" w:name="_Toc174381106"/>
      <w:r>
        <w:lastRenderedPageBreak/>
        <w:t xml:space="preserve">SQL misuse and </w:t>
      </w:r>
      <w:r w:rsidR="00A207B3">
        <w:t>Personal Data (PII) Protection</w:t>
      </w:r>
      <w:bookmarkEnd w:id="106"/>
    </w:p>
    <w:p w14:paraId="1E4212C0" w14:textId="0C02E7F8" w:rsidR="00A207B3" w:rsidRPr="00A207B3" w:rsidRDefault="00A207B3" w:rsidP="00A207B3">
      <w:pPr>
        <w:jc w:val="both"/>
      </w:pPr>
      <w:r>
        <w:t xml:space="preserve">One consideration for the database was connection was the potential for PII to be exposed, as using the Back End Express application. </w:t>
      </w:r>
      <w:r w:rsidRPr="00A207B3">
        <w:t xml:space="preserve">The data </w:t>
      </w:r>
      <w:r>
        <w:t xml:space="preserve">used within the program needed to be used with caution, as the Experian dataset used requires the below to be able to search a person’s credit file: </w:t>
      </w:r>
    </w:p>
    <w:p w14:paraId="67D60339" w14:textId="77777777" w:rsidR="00A207B3" w:rsidRPr="00A207B3" w:rsidRDefault="00A207B3" w:rsidP="00A207B3">
      <w:pPr>
        <w:pStyle w:val="ListParagraph"/>
        <w:numPr>
          <w:ilvl w:val="0"/>
          <w:numId w:val="9"/>
        </w:numPr>
        <w:jc w:val="both"/>
      </w:pPr>
      <w:r w:rsidRPr="00A207B3">
        <w:t>Full name of the person in question</w:t>
      </w:r>
    </w:p>
    <w:p w14:paraId="184699BF" w14:textId="77777777" w:rsidR="00A207B3" w:rsidRPr="00A207B3" w:rsidRDefault="00A207B3" w:rsidP="00A207B3">
      <w:pPr>
        <w:pStyle w:val="ListParagraph"/>
        <w:numPr>
          <w:ilvl w:val="0"/>
          <w:numId w:val="9"/>
        </w:numPr>
        <w:jc w:val="both"/>
      </w:pPr>
      <w:r w:rsidRPr="00A207B3">
        <w:t>Date of Birth</w:t>
      </w:r>
    </w:p>
    <w:p w14:paraId="6784E769" w14:textId="77777777" w:rsidR="00A207B3" w:rsidRPr="00A207B3" w:rsidRDefault="00A207B3" w:rsidP="00A207B3">
      <w:pPr>
        <w:pStyle w:val="ListParagraph"/>
        <w:numPr>
          <w:ilvl w:val="0"/>
          <w:numId w:val="9"/>
        </w:numPr>
        <w:jc w:val="both"/>
      </w:pPr>
      <w:r w:rsidRPr="00A207B3">
        <w:t>At least the current address of the person in question</w:t>
      </w:r>
    </w:p>
    <w:p w14:paraId="70AE9BBB" w14:textId="77777777" w:rsidR="00A207B3" w:rsidRPr="00A207B3" w:rsidRDefault="00A207B3" w:rsidP="00A207B3">
      <w:pPr>
        <w:pStyle w:val="ListParagraph"/>
        <w:numPr>
          <w:ilvl w:val="0"/>
          <w:numId w:val="9"/>
        </w:numPr>
        <w:jc w:val="both"/>
      </w:pPr>
      <w:r w:rsidRPr="00A207B3">
        <w:t>Previous addresses are also often needed if the person in question has resided at their current address for less than 3 years</w:t>
      </w:r>
    </w:p>
    <w:p w14:paraId="7599470C" w14:textId="77777777" w:rsidR="00A207B3" w:rsidRDefault="00A207B3" w:rsidP="00A207B3">
      <w:pPr>
        <w:jc w:val="both"/>
      </w:pPr>
      <w:r w:rsidRPr="00A207B3">
        <w:t>(Experian, 2024)</w:t>
      </w:r>
    </w:p>
    <w:p w14:paraId="1B3B517C" w14:textId="53D02EA4" w:rsidR="006833B9" w:rsidRDefault="00A207B3" w:rsidP="00A207B3">
      <w:pPr>
        <w:jc w:val="both"/>
      </w:pPr>
      <w:r w:rsidRPr="00A207B3">
        <w:t xml:space="preserve">Each of these Data Points are protected under the UK's Data Protection Act 2018, which also codifies the GDPR into UK Law (Data Protection Act, 2018). </w:t>
      </w:r>
      <w:r w:rsidR="006833B9">
        <w:t>This becomes an issue with the Experian Data used as it retains this information in the response data their API sends when used. As the idea of this application was to display all application data, this creates a conflict. As such, the program only displays data that does not contain PII data. PII Data is not rendered at all.</w:t>
      </w:r>
    </w:p>
    <w:p w14:paraId="3D5D1AD4" w14:textId="57029407" w:rsidR="006833B9" w:rsidRDefault="006833B9" w:rsidP="00A207B3">
      <w:pPr>
        <w:jc w:val="both"/>
      </w:pPr>
      <w:r>
        <w:t>Also, t</w:t>
      </w:r>
      <w:r w:rsidR="00A207B3">
        <w:t xml:space="preserve">o avoid any misuse of </w:t>
      </w:r>
      <w:r>
        <w:t xml:space="preserve">the database that could put this information at risk, I applied minimal permissions to my SQL connection. Core to this was the user account I created in the database to enable access, called “node_integration_user”. I applied only SELECT permission on this user and only to SQL Tables and Views </w:t>
      </w:r>
      <w:del w:id="107" w:author="Benjamin Roberts" w:date="2024-08-12T18:49:00Z" w16du:dateUtc="2024-08-12T17:49:00Z">
        <w:r w:rsidDel="00441111">
          <w:delText>actually required</w:delText>
        </w:r>
      </w:del>
      <w:ins w:id="108" w:author="Benjamin Roberts" w:date="2024-08-12T18:49:00Z" w16du:dateUtc="2024-08-12T17:49:00Z">
        <w:r w:rsidR="00441111">
          <w:t>required</w:t>
        </w:r>
      </w:ins>
      <w:r>
        <w:t xml:space="preserve"> by the program.</w:t>
      </w:r>
    </w:p>
    <w:p w14:paraId="6C3A90D2" w14:textId="6BEA160B" w:rsidR="006833B9" w:rsidRDefault="006833B9" w:rsidP="00A207B3">
      <w:pPr>
        <w:jc w:val="both"/>
      </w:pPr>
      <w:r w:rsidRPr="006833B9">
        <w:rPr>
          <w:noProof/>
        </w:rPr>
        <w:drawing>
          <wp:inline distT="0" distB="0" distL="0" distR="0" wp14:anchorId="0E5C89E7" wp14:editId="0D5A11F4">
            <wp:extent cx="5538158" cy="2928884"/>
            <wp:effectExtent l="0" t="0" r="5715" b="5080"/>
            <wp:docPr id="388158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8925" name="Picture 1" descr="A screenshot of a computer&#10;&#10;Description automatically generated"/>
                    <pic:cNvPicPr/>
                  </pic:nvPicPr>
                  <pic:blipFill>
                    <a:blip r:embed="rId41"/>
                    <a:stretch>
                      <a:fillRect/>
                    </a:stretch>
                  </pic:blipFill>
                  <pic:spPr>
                    <a:xfrm>
                      <a:off x="0" y="0"/>
                      <a:ext cx="5545985" cy="2933023"/>
                    </a:xfrm>
                    <a:prstGeom prst="rect">
                      <a:avLst/>
                    </a:prstGeom>
                  </pic:spPr>
                </pic:pic>
              </a:graphicData>
            </a:graphic>
          </wp:inline>
        </w:drawing>
      </w:r>
    </w:p>
    <w:p w14:paraId="111E0A5D" w14:textId="3C14C734" w:rsidR="006833B9" w:rsidRDefault="006833B9" w:rsidP="006833B9">
      <w:pPr>
        <w:pStyle w:val="Caption"/>
      </w:pPr>
      <w:bookmarkStart w:id="109" w:name="_Toc174381152"/>
      <w:r>
        <w:t xml:space="preserve">Figure </w:t>
      </w:r>
      <w:r>
        <w:fldChar w:fldCharType="begin"/>
      </w:r>
      <w:r>
        <w:instrText xml:space="preserve"> SEQ Figure \* ARABIC </w:instrText>
      </w:r>
      <w:r>
        <w:fldChar w:fldCharType="separate"/>
      </w:r>
      <w:r>
        <w:rPr>
          <w:noProof/>
        </w:rPr>
        <w:t>29</w:t>
      </w:r>
      <w:r>
        <w:fldChar w:fldCharType="end"/>
      </w:r>
      <w:r>
        <w:t>- Permissions applied to the SQL Integration account</w:t>
      </w:r>
      <w:bookmarkEnd w:id="109"/>
    </w:p>
    <w:p w14:paraId="38536611" w14:textId="77777777" w:rsidR="00A207B3" w:rsidRDefault="00A207B3">
      <w:pPr>
        <w:rPr>
          <w:rFonts w:asciiTheme="majorHAnsi" w:eastAsiaTheme="majorEastAsia" w:hAnsiTheme="majorHAnsi" w:cstheme="majorBidi"/>
          <w:color w:val="1F3763" w:themeColor="accent1" w:themeShade="7F"/>
          <w:sz w:val="28"/>
          <w:szCs w:val="24"/>
        </w:rPr>
      </w:pPr>
      <w:r>
        <w:br w:type="page"/>
      </w:r>
    </w:p>
    <w:p w14:paraId="10DBE1E1" w14:textId="75A79030" w:rsidR="00D5564A" w:rsidRDefault="00D5564A" w:rsidP="00614C8B">
      <w:pPr>
        <w:pStyle w:val="Heading3"/>
        <w:jc w:val="both"/>
      </w:pPr>
      <w:bookmarkStart w:id="110" w:name="_Toc174381107"/>
      <w:commentRangeStart w:id="111"/>
      <w:r>
        <w:lastRenderedPageBreak/>
        <w:t>Data – Decoding for Business Users</w:t>
      </w:r>
      <w:commentRangeEnd w:id="111"/>
      <w:r w:rsidR="006E497A">
        <w:rPr>
          <w:rStyle w:val="CommentReference"/>
          <w:rFonts w:asciiTheme="minorHAnsi" w:eastAsiaTheme="minorHAnsi" w:hAnsiTheme="minorHAnsi" w:cstheme="minorBidi"/>
          <w:color w:val="auto"/>
        </w:rPr>
        <w:commentReference w:id="111"/>
      </w:r>
      <w:bookmarkEnd w:id="110"/>
    </w:p>
    <w:p w14:paraId="0D17338A" w14:textId="79B27858" w:rsidR="006569CF" w:rsidRDefault="00345013" w:rsidP="00614C8B">
      <w:pPr>
        <w:jc w:val="both"/>
        <w:rPr>
          <w:rFonts w:cstheme="minorHAnsi"/>
        </w:rPr>
      </w:pPr>
      <w:r>
        <w:t xml:space="preserve">One issue I had to solve was to consider how end users would understand the data presented to them by the application. There was </w:t>
      </w:r>
      <w:r w:rsidR="006569CF">
        <w:t xml:space="preserve">however </w:t>
      </w:r>
      <w:r>
        <w:t>a complication caused here by the data sources used for this application</w:t>
      </w:r>
      <w:r w:rsidR="006569CF">
        <w:t xml:space="preserve">, as a key part of the data used comes from data provided by </w:t>
      </w:r>
      <w:r w:rsidR="006569CF" w:rsidRPr="002B7EBF">
        <w:rPr>
          <w:rFonts w:cstheme="minorHAnsi"/>
        </w:rPr>
        <w:t>Experian</w:t>
      </w:r>
      <w:r w:rsidR="006569CF">
        <w:rPr>
          <w:rFonts w:cstheme="minorHAnsi"/>
        </w:rPr>
        <w:t>’s API for accessing data they hold on a person</w:t>
      </w:r>
      <w:r w:rsidR="006569CF" w:rsidRPr="002B7EBF">
        <w:rPr>
          <w:rFonts w:cstheme="minorHAnsi"/>
        </w:rPr>
        <w:t xml:space="preserve"> (</w:t>
      </w:r>
      <w:r w:rsidR="006569CF" w:rsidRPr="006569CF">
        <w:rPr>
          <w:rFonts w:cstheme="minorHAnsi"/>
        </w:rPr>
        <w:t>Experian</w:t>
      </w:r>
      <w:r w:rsidR="006569CF">
        <w:rPr>
          <w:rFonts w:cstheme="minorHAnsi"/>
          <w:b/>
          <w:bCs/>
        </w:rPr>
        <w:t xml:space="preserve">, </w:t>
      </w:r>
      <w:r w:rsidR="006569CF" w:rsidRPr="002B7EBF">
        <w:rPr>
          <w:rFonts w:cstheme="minorHAnsi"/>
        </w:rPr>
        <w:t>2024).</w:t>
      </w:r>
      <w:r w:rsidR="006569CF">
        <w:rPr>
          <w:rFonts w:cstheme="minorHAnsi"/>
        </w:rPr>
        <w:t xml:space="preserve"> This challenge manifests itself in 2 ways:</w:t>
      </w:r>
    </w:p>
    <w:p w14:paraId="44C6D887" w14:textId="4108F29E" w:rsidR="006569CF" w:rsidRDefault="0045646E" w:rsidP="00614C8B">
      <w:pPr>
        <w:jc w:val="both"/>
      </w:pPr>
      <w:r w:rsidRPr="0045646E">
        <w:rPr>
          <w:b/>
          <w:bCs/>
          <w:u w:val="single"/>
        </w:rPr>
        <w:t>Scenario 1</w:t>
      </w:r>
      <w:r>
        <w:t xml:space="preserve">: </w:t>
      </w:r>
      <w:r w:rsidR="006569CF">
        <w:t>Names of variables are highly codified to make their meaning unclear at 1</w:t>
      </w:r>
      <w:r w:rsidR="006569CF" w:rsidRPr="0045646E">
        <w:rPr>
          <w:vertAlign w:val="superscript"/>
        </w:rPr>
        <w:t>st</w:t>
      </w:r>
      <w:r w:rsidR="006569CF">
        <w:t xml:space="preserve"> view e.g. E1B08 is a variable returned by the Experian API. Without </w:t>
      </w:r>
      <w:del w:id="112" w:author="Benjamin Roberts" w:date="2024-08-12T18:46:00Z" w16du:dateUtc="2024-08-12T17:46:00Z">
        <w:r w:rsidR="006569CF" w:rsidDel="00441111">
          <w:delText>it’s</w:delText>
        </w:r>
      </w:del>
      <w:ins w:id="113" w:author="Benjamin Roberts" w:date="2024-08-12T18:46:00Z" w16du:dateUtc="2024-08-12T17:46:00Z">
        <w:r w:rsidR="00441111">
          <w:t>its</w:t>
        </w:r>
      </w:ins>
      <w:r w:rsidR="006569CF">
        <w:t xml:space="preserve"> documentation as shown below however, this gives no indication as to what the variable means in business terms. </w:t>
      </w:r>
    </w:p>
    <w:p w14:paraId="32473142" w14:textId="52F067CB" w:rsidR="006569CF" w:rsidRDefault="006569CF" w:rsidP="00614C8B">
      <w:pPr>
        <w:jc w:val="both"/>
      </w:pPr>
      <w:r w:rsidRPr="006569CF">
        <w:rPr>
          <w:noProof/>
        </w:rPr>
        <w:drawing>
          <wp:inline distT="0" distB="0" distL="0" distR="0" wp14:anchorId="6BCAA678" wp14:editId="22593D01">
            <wp:extent cx="5141343" cy="2451105"/>
            <wp:effectExtent l="0" t="0" r="2540" b="6350"/>
            <wp:docPr id="1441335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35043" name="Picture 1" descr="A screenshot of a computer&#10;&#10;Description automatically generated"/>
                    <pic:cNvPicPr/>
                  </pic:nvPicPr>
                  <pic:blipFill>
                    <a:blip r:embed="rId42"/>
                    <a:stretch>
                      <a:fillRect/>
                    </a:stretch>
                  </pic:blipFill>
                  <pic:spPr>
                    <a:xfrm>
                      <a:off x="0" y="0"/>
                      <a:ext cx="5147217" cy="2453906"/>
                    </a:xfrm>
                    <a:prstGeom prst="rect">
                      <a:avLst/>
                    </a:prstGeom>
                  </pic:spPr>
                </pic:pic>
              </a:graphicData>
            </a:graphic>
          </wp:inline>
        </w:drawing>
      </w:r>
    </w:p>
    <w:p w14:paraId="1EB84BE7" w14:textId="726A245A" w:rsidR="006569CF" w:rsidRDefault="006569CF" w:rsidP="00614C8B">
      <w:pPr>
        <w:pStyle w:val="Caption"/>
        <w:jc w:val="both"/>
      </w:pPr>
      <w:bookmarkStart w:id="114" w:name="_Toc174381153"/>
      <w:r>
        <w:t xml:space="preserve">Figure </w:t>
      </w:r>
      <w:r>
        <w:fldChar w:fldCharType="begin"/>
      </w:r>
      <w:r>
        <w:instrText xml:space="preserve"> SEQ Figure \* ARABIC </w:instrText>
      </w:r>
      <w:r>
        <w:fldChar w:fldCharType="separate"/>
      </w:r>
      <w:r w:rsidR="006833B9">
        <w:rPr>
          <w:noProof/>
        </w:rPr>
        <w:t>30</w:t>
      </w:r>
      <w:r>
        <w:fldChar w:fldCharType="end"/>
      </w:r>
      <w:r>
        <w:t>- Definition of E1B08 from Experian (2024) documentation</w:t>
      </w:r>
      <w:bookmarkEnd w:id="114"/>
    </w:p>
    <w:p w14:paraId="2455F770" w14:textId="2AF18AAB" w:rsidR="006569CF" w:rsidRDefault="0045646E" w:rsidP="00614C8B">
      <w:pPr>
        <w:jc w:val="both"/>
      </w:pPr>
      <w:r w:rsidRPr="0045646E">
        <w:rPr>
          <w:b/>
          <w:bCs/>
          <w:u w:val="single"/>
        </w:rPr>
        <w:t xml:space="preserve">Scenario </w:t>
      </w:r>
      <w:r>
        <w:rPr>
          <w:b/>
          <w:bCs/>
          <w:u w:val="single"/>
        </w:rPr>
        <w:t>2:</w:t>
      </w:r>
      <w:r>
        <w:rPr>
          <w:b/>
          <w:bCs/>
        </w:rPr>
        <w:t xml:space="preserve"> </w:t>
      </w:r>
      <w:r w:rsidR="006569CF">
        <w:t xml:space="preserve">Some variables may have clear business </w:t>
      </w:r>
      <w:del w:id="115" w:author="Benjamin Roberts" w:date="2024-08-12T18:46:00Z" w16du:dateUtc="2024-08-12T17:46:00Z">
        <w:r w:rsidR="006569CF" w:rsidDel="00441111">
          <w:delText>names</w:delText>
        </w:r>
      </w:del>
      <w:ins w:id="116" w:author="Benjamin Roberts" w:date="2024-08-12T18:46:00Z" w16du:dateUtc="2024-08-12T17:46:00Z">
        <w:r w:rsidR="00441111">
          <w:t>names,</w:t>
        </w:r>
      </w:ins>
      <w:r w:rsidR="006569CF">
        <w:t xml:space="preserve"> but the values used are codified and would not make sense without </w:t>
      </w:r>
      <w:r w:rsidR="006E497A">
        <w:t>documentation to explain the values e.g. the AccountStatus variable shown below has 4 values but only shows 1 character. Some of these are intuitive but others can be confusing e.g. F standing for default.</w:t>
      </w:r>
    </w:p>
    <w:p w14:paraId="16720243" w14:textId="480B8817" w:rsidR="006E497A" w:rsidRDefault="006E497A" w:rsidP="00614C8B">
      <w:pPr>
        <w:jc w:val="both"/>
      </w:pPr>
      <w:r w:rsidRPr="006E497A">
        <w:rPr>
          <w:noProof/>
        </w:rPr>
        <w:drawing>
          <wp:inline distT="0" distB="0" distL="0" distR="0" wp14:anchorId="7D70B70A" wp14:editId="4B652F7B">
            <wp:extent cx="4848045" cy="1769111"/>
            <wp:effectExtent l="0" t="0" r="0" b="2540"/>
            <wp:docPr id="10779750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75094" name="Picture 1" descr="A screenshot of a computer program&#10;&#10;Description automatically generated"/>
                    <pic:cNvPicPr/>
                  </pic:nvPicPr>
                  <pic:blipFill>
                    <a:blip r:embed="rId43"/>
                    <a:stretch>
                      <a:fillRect/>
                    </a:stretch>
                  </pic:blipFill>
                  <pic:spPr>
                    <a:xfrm>
                      <a:off x="0" y="0"/>
                      <a:ext cx="4855379" cy="1771787"/>
                    </a:xfrm>
                    <a:prstGeom prst="rect">
                      <a:avLst/>
                    </a:prstGeom>
                  </pic:spPr>
                </pic:pic>
              </a:graphicData>
            </a:graphic>
          </wp:inline>
        </w:drawing>
      </w:r>
    </w:p>
    <w:p w14:paraId="5DE1ED5A" w14:textId="13BDD913" w:rsidR="006569CF" w:rsidRDefault="006E497A" w:rsidP="00614C8B">
      <w:pPr>
        <w:pStyle w:val="Caption"/>
        <w:jc w:val="both"/>
      </w:pPr>
      <w:bookmarkStart w:id="117" w:name="_Toc174381154"/>
      <w:r>
        <w:t xml:space="preserve">Figure </w:t>
      </w:r>
      <w:r>
        <w:fldChar w:fldCharType="begin"/>
      </w:r>
      <w:r>
        <w:instrText xml:space="preserve"> SEQ Figure \* ARABIC </w:instrText>
      </w:r>
      <w:r>
        <w:fldChar w:fldCharType="separate"/>
      </w:r>
      <w:r w:rsidR="006833B9">
        <w:rPr>
          <w:noProof/>
        </w:rPr>
        <w:t>31</w:t>
      </w:r>
      <w:r>
        <w:fldChar w:fldCharType="end"/>
      </w:r>
      <w:r>
        <w:t xml:space="preserve"> - Definition of AccountStatus from Experian (2024) documentation</w:t>
      </w:r>
      <w:bookmarkEnd w:id="117"/>
    </w:p>
    <w:p w14:paraId="06F4BC3F" w14:textId="2F562292" w:rsidR="00705131" w:rsidRDefault="006569CF" w:rsidP="00614C8B">
      <w:pPr>
        <w:jc w:val="both"/>
      </w:pPr>
      <w:r>
        <w:t xml:space="preserve">These cases were going to be a key blocker to having an application that could effectively communicate </w:t>
      </w:r>
      <w:r w:rsidR="006E497A">
        <w:t>its</w:t>
      </w:r>
      <w:r>
        <w:t xml:space="preserve"> content to the end user if left unresolved.</w:t>
      </w:r>
      <w:r w:rsidR="006E497A">
        <w:t xml:space="preserve"> </w:t>
      </w:r>
      <w:r w:rsidR="00705131">
        <w:t>Functionaliy</w:t>
      </w:r>
      <w:r w:rsidR="006E497A">
        <w:t xml:space="preserve"> to provide easy to access definitions to the end user</w:t>
      </w:r>
      <w:r w:rsidR="00705131">
        <w:t xml:space="preserve"> was required to avoid this issue</w:t>
      </w:r>
      <w:r w:rsidR="006E497A">
        <w:t>.</w:t>
      </w:r>
      <w:r w:rsidR="00705131">
        <w:t xml:space="preserve"> The nature of both issues meant that I could approach each separately. </w:t>
      </w:r>
    </w:p>
    <w:p w14:paraId="2645FC61" w14:textId="77777777" w:rsidR="00705131" w:rsidRDefault="00705131" w:rsidP="00614C8B">
      <w:pPr>
        <w:jc w:val="both"/>
      </w:pPr>
      <w:r>
        <w:br w:type="page"/>
      </w:r>
    </w:p>
    <w:p w14:paraId="3DB70657" w14:textId="783B731B" w:rsidR="00705131" w:rsidRDefault="00705131" w:rsidP="00614C8B">
      <w:pPr>
        <w:pStyle w:val="Heading4"/>
        <w:jc w:val="both"/>
      </w:pPr>
      <w:r>
        <w:lastRenderedPageBreak/>
        <w:t>Scenario 1 resolution</w:t>
      </w:r>
    </w:p>
    <w:p w14:paraId="73887FCF" w14:textId="7D2DD5D5" w:rsidR="009F0C23" w:rsidRDefault="009F0C23" w:rsidP="00614C8B">
      <w:pPr>
        <w:jc w:val="both"/>
      </w:pPr>
      <w:r>
        <w:t>This was the more complicated scenario to solve, as the Experian API used as the data source contains 1000’s of variables per its documentation (Experian, 2024). Rendering a description for each of these did not seem practical or efficient.</w:t>
      </w:r>
    </w:p>
    <w:p w14:paraId="668A3789" w14:textId="48E4460D" w:rsidR="00DA4B7E" w:rsidRDefault="009F0C23" w:rsidP="00614C8B">
      <w:pPr>
        <w:jc w:val="both"/>
      </w:pPr>
      <w:r>
        <w:t xml:space="preserve">The solution I arrived at to handle this was to </w:t>
      </w:r>
      <w:r w:rsidR="00DA4B7E">
        <w:t>instead provide the functionality for a user to automatically get the definition of a variable as needed</w:t>
      </w:r>
      <w:ins w:id="118" w:author="Benjamin Roberts" w:date="2024-08-12T17:13:00Z" w16du:dateUtc="2024-08-12T16:13:00Z">
        <w:r w:rsidR="00344C6D">
          <w:t xml:space="preserve">, allowing technical users with deep knowledge of the underlying data to use the application </w:t>
        </w:r>
      </w:ins>
      <w:ins w:id="119" w:author="Benjamin Roberts" w:date="2024-08-12T17:14:00Z" w16du:dateUtc="2024-08-12T16:14:00Z">
        <w:r w:rsidR="00344C6D">
          <w:t>without this while also allowing non-technical users to have the ability to quickly lookup the definitions of data points they may not use often</w:t>
        </w:r>
      </w:ins>
      <w:r w:rsidR="00DA4B7E">
        <w:t xml:space="preserve">. This presented an acceptable compromise between being able to communicate data to end users and keeping the application code simple. </w:t>
      </w:r>
    </w:p>
    <w:p w14:paraId="20006893" w14:textId="26AEAA91" w:rsidR="00EB01E4" w:rsidRDefault="00DA4B7E" w:rsidP="00614C8B">
      <w:pPr>
        <w:jc w:val="both"/>
      </w:pPr>
      <w:r>
        <w:t>To make this work, I needed a dictionary source that the application could use to look up variable descriptions. To keep this simple I decided to use a CSV file to store both the variable names and a description</w:t>
      </w:r>
      <w:r w:rsidR="00EB01E4">
        <w:t xml:space="preserve">, the variable name being used to match to. </w:t>
      </w:r>
      <w:commentRangeStart w:id="120"/>
      <w:r w:rsidR="00955094">
        <w:t xml:space="preserve">Using this kind of lookup also allows the program to store </w:t>
      </w:r>
      <w:del w:id="121" w:author="Benjamin Roberts" w:date="2024-08-12T18:47:00Z" w16du:dateUtc="2024-08-12T17:47:00Z">
        <w:r w:rsidR="00955094" w:rsidDel="00441111">
          <w:delText>it’s</w:delText>
        </w:r>
      </w:del>
      <w:ins w:id="122" w:author="Benjamin Roberts" w:date="2024-08-12T18:47:00Z" w16du:dateUtc="2024-08-12T17:47:00Z">
        <w:r w:rsidR="00441111">
          <w:t>its</w:t>
        </w:r>
      </w:ins>
      <w:r w:rsidR="00955094">
        <w:t xml:space="preserve"> own definitions of variables if the documentation provided is lacking</w:t>
      </w:r>
      <w:commentRangeEnd w:id="120"/>
      <w:r w:rsidR="00955094">
        <w:rPr>
          <w:rStyle w:val="CommentReference"/>
        </w:rPr>
        <w:commentReference w:id="120"/>
      </w:r>
      <w:r w:rsidR="00955094">
        <w:t xml:space="preserve">. </w:t>
      </w:r>
      <w:r w:rsidR="00EB01E4">
        <w:t>For reading CSV files, I required a node.js library called csv-parser, so I installed this:</w:t>
      </w:r>
    </w:p>
    <w:p w14:paraId="33CD6DBB" w14:textId="4602790F" w:rsidR="00EB01E4" w:rsidRDefault="00EB01E4" w:rsidP="00614C8B">
      <w:pPr>
        <w:jc w:val="both"/>
      </w:pPr>
      <w:r w:rsidRPr="00EB01E4">
        <w:rPr>
          <w:noProof/>
        </w:rPr>
        <w:drawing>
          <wp:inline distT="0" distB="0" distL="0" distR="0" wp14:anchorId="67EAFD5A" wp14:editId="55BCE724">
            <wp:extent cx="4442604" cy="1953029"/>
            <wp:effectExtent l="0" t="0" r="0" b="9525"/>
            <wp:docPr id="10584153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15385" name="Picture 1" descr="A screenshot of a computer program&#10;&#10;Description automatically generated"/>
                    <pic:cNvPicPr/>
                  </pic:nvPicPr>
                  <pic:blipFill>
                    <a:blip r:embed="rId44"/>
                    <a:stretch>
                      <a:fillRect/>
                    </a:stretch>
                  </pic:blipFill>
                  <pic:spPr>
                    <a:xfrm>
                      <a:off x="0" y="0"/>
                      <a:ext cx="4447619" cy="1955233"/>
                    </a:xfrm>
                    <a:prstGeom prst="rect">
                      <a:avLst/>
                    </a:prstGeom>
                  </pic:spPr>
                </pic:pic>
              </a:graphicData>
            </a:graphic>
          </wp:inline>
        </w:drawing>
      </w:r>
    </w:p>
    <w:p w14:paraId="5B35145F" w14:textId="4ABCB7CE" w:rsidR="00DA4B7E" w:rsidRDefault="00EB01E4" w:rsidP="00614C8B">
      <w:pPr>
        <w:pStyle w:val="Caption"/>
        <w:jc w:val="both"/>
      </w:pPr>
      <w:bookmarkStart w:id="123" w:name="_Toc174381155"/>
      <w:r>
        <w:t xml:space="preserve">Figure </w:t>
      </w:r>
      <w:r>
        <w:fldChar w:fldCharType="begin"/>
      </w:r>
      <w:r>
        <w:instrText xml:space="preserve"> SEQ Figure \* ARABIC </w:instrText>
      </w:r>
      <w:r>
        <w:fldChar w:fldCharType="separate"/>
      </w:r>
      <w:r w:rsidR="006833B9">
        <w:rPr>
          <w:noProof/>
        </w:rPr>
        <w:t>32</w:t>
      </w:r>
      <w:r>
        <w:fldChar w:fldCharType="end"/>
      </w:r>
      <w:r>
        <w:t>- Installing csv-parser</w:t>
      </w:r>
      <w:bookmarkEnd w:id="123"/>
    </w:p>
    <w:p w14:paraId="0FF1AEDC" w14:textId="3147B09E" w:rsidR="00DA4B7E" w:rsidRDefault="00EB01E4" w:rsidP="00614C8B">
      <w:pPr>
        <w:jc w:val="both"/>
      </w:pPr>
      <w:r>
        <w:t xml:space="preserve">Using this library, </w:t>
      </w:r>
      <w:r w:rsidR="00DA4B7E">
        <w:t xml:space="preserve">I created a function within my </w:t>
      </w:r>
      <w:r w:rsidR="007C3B9C">
        <w:t>B</w:t>
      </w:r>
      <w:r w:rsidR="00DA4B7E">
        <w:t xml:space="preserve">ackend Node.JS express application. I did this in the </w:t>
      </w:r>
      <w:r w:rsidR="007C3B9C">
        <w:t>B</w:t>
      </w:r>
      <w:r w:rsidR="00DA4B7E">
        <w:t>ackend as trying to import one of the dependent node modules resulted in an error:</w:t>
      </w:r>
    </w:p>
    <w:p w14:paraId="424C279C" w14:textId="77777777" w:rsidR="00DA4B7E" w:rsidRDefault="00DA4B7E" w:rsidP="00614C8B">
      <w:pPr>
        <w:jc w:val="both"/>
      </w:pPr>
      <w:r w:rsidRPr="00DA4B7E">
        <w:rPr>
          <w:noProof/>
        </w:rPr>
        <w:drawing>
          <wp:inline distT="0" distB="0" distL="0" distR="0" wp14:anchorId="001852B5" wp14:editId="2CBFBF3A">
            <wp:extent cx="6297283" cy="2148032"/>
            <wp:effectExtent l="0" t="0" r="0" b="5080"/>
            <wp:docPr id="1070623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23026" name="Picture 1" descr="A screenshot of a computer&#10;&#10;Description automatically generated"/>
                    <pic:cNvPicPr/>
                  </pic:nvPicPr>
                  <pic:blipFill>
                    <a:blip r:embed="rId45"/>
                    <a:stretch>
                      <a:fillRect/>
                    </a:stretch>
                  </pic:blipFill>
                  <pic:spPr>
                    <a:xfrm>
                      <a:off x="0" y="0"/>
                      <a:ext cx="6303482" cy="2150146"/>
                    </a:xfrm>
                    <a:prstGeom prst="rect">
                      <a:avLst/>
                    </a:prstGeom>
                  </pic:spPr>
                </pic:pic>
              </a:graphicData>
            </a:graphic>
          </wp:inline>
        </w:drawing>
      </w:r>
      <w:r w:rsidRPr="00DA4B7E">
        <w:t xml:space="preserve"> </w:t>
      </w:r>
    </w:p>
    <w:p w14:paraId="09DCDC79" w14:textId="427A080B" w:rsidR="00DA4B7E" w:rsidRDefault="00DA4B7E" w:rsidP="00614C8B">
      <w:pPr>
        <w:pStyle w:val="Caption"/>
        <w:jc w:val="both"/>
      </w:pPr>
      <w:bookmarkStart w:id="124" w:name="_Toc174381156"/>
      <w:r>
        <w:t xml:space="preserve">Figure </w:t>
      </w:r>
      <w:r>
        <w:fldChar w:fldCharType="begin"/>
      </w:r>
      <w:r>
        <w:instrText xml:space="preserve"> SEQ Figure \* ARABIC </w:instrText>
      </w:r>
      <w:r>
        <w:fldChar w:fldCharType="separate"/>
      </w:r>
      <w:r w:rsidR="006833B9">
        <w:rPr>
          <w:noProof/>
        </w:rPr>
        <w:t>33</w:t>
      </w:r>
      <w:r>
        <w:fldChar w:fldCharType="end"/>
      </w:r>
      <w:r>
        <w:t>- Error attempting to load a dependency directly into React for my lookup function</w:t>
      </w:r>
      <w:bookmarkEnd w:id="124"/>
    </w:p>
    <w:p w14:paraId="50780E88" w14:textId="51FFFA12" w:rsidR="00EB01E4" w:rsidRDefault="00DA4B7E" w:rsidP="00614C8B">
      <w:pPr>
        <w:jc w:val="both"/>
      </w:pPr>
      <w:r>
        <w:t xml:space="preserve">As I found out when trying to establish a connection to a SQL database, it’s easier to offload this logic to a dedicated </w:t>
      </w:r>
      <w:r w:rsidR="007C3B9C">
        <w:t>B</w:t>
      </w:r>
      <w:r>
        <w:t xml:space="preserve">ackend application rather </w:t>
      </w:r>
      <w:r w:rsidR="00EB01E4">
        <w:t>than</w:t>
      </w:r>
      <w:r>
        <w:t xml:space="preserve"> handle polyfills to get the logic working </w:t>
      </w:r>
      <w:r w:rsidR="00EB01E4">
        <w:t>directly within the front-end application.</w:t>
      </w:r>
    </w:p>
    <w:p w14:paraId="27A62E02" w14:textId="77777777" w:rsidR="00EB01E4" w:rsidRDefault="00EB01E4" w:rsidP="00614C8B">
      <w:pPr>
        <w:jc w:val="both"/>
      </w:pPr>
    </w:p>
    <w:p w14:paraId="0442CC45" w14:textId="77777777" w:rsidR="00EB01E4" w:rsidRDefault="00EB01E4" w:rsidP="00614C8B">
      <w:pPr>
        <w:jc w:val="both"/>
      </w:pPr>
    </w:p>
    <w:p w14:paraId="338BB380" w14:textId="1E298EFD" w:rsidR="00EB01E4" w:rsidRDefault="00EB01E4" w:rsidP="00614C8B">
      <w:pPr>
        <w:pStyle w:val="Heading5"/>
        <w:jc w:val="both"/>
      </w:pPr>
      <w:r>
        <w:lastRenderedPageBreak/>
        <w:t>Backend Logic</w:t>
      </w:r>
      <w:r w:rsidR="00955094">
        <w:t xml:space="preserve"> for lookup function</w:t>
      </w:r>
    </w:p>
    <w:p w14:paraId="44445264" w14:textId="593A6072" w:rsidR="00A871F6" w:rsidRDefault="00850CB0" w:rsidP="00614C8B">
      <w:pPr>
        <w:jc w:val="both"/>
      </w:pPr>
      <w:r>
        <w:t xml:space="preserve">To </w:t>
      </w:r>
      <w:r w:rsidR="00A871F6">
        <w:t>provide a point of interaction, I needed to expose an Endpoint that the Front</w:t>
      </w:r>
      <w:ins w:id="125" w:author="Benjamin Roberts" w:date="2024-08-12T18:44:00Z" w16du:dateUtc="2024-08-12T17:44:00Z">
        <w:r w:rsidR="00441111">
          <w:t xml:space="preserve"> </w:t>
        </w:r>
      </w:ins>
      <w:r w:rsidR="00A871F6">
        <w:t>End could send a HTTP call to.</w:t>
      </w:r>
      <w:r w:rsidR="00001874">
        <w:t xml:space="preserve"> </w:t>
      </w:r>
      <w:r w:rsidR="002871DD">
        <w:t>To do this, I created a new router object within the Node.js Express application, using one of the default ones provided by the officially provided generator (Express, n.d.) as a starting point. I added in a URL Parameter which will allow a</w:t>
      </w:r>
      <w:r w:rsidR="001E2356">
        <w:t xml:space="preserve"> variable name to be passed in to carry out a search for </w:t>
      </w:r>
      <w:del w:id="126" w:author="Benjamin Roberts" w:date="2024-08-12T18:47:00Z" w16du:dateUtc="2024-08-12T17:47:00Z">
        <w:r w:rsidR="001E2356" w:rsidDel="00441111">
          <w:delText>it’s</w:delText>
        </w:r>
      </w:del>
      <w:ins w:id="127" w:author="Benjamin Roberts" w:date="2024-08-12T18:47:00Z" w16du:dateUtc="2024-08-12T17:47:00Z">
        <w:r w:rsidR="00441111">
          <w:t>its</w:t>
        </w:r>
      </w:ins>
      <w:r w:rsidR="001E2356">
        <w:t xml:space="preserve"> definition. This is done via the “:searchKey” parameter seen in the router.get</w:t>
      </w:r>
      <w:r w:rsidR="00A879CB">
        <w:t>()</w:t>
      </w:r>
      <w:r w:rsidR="001E2356">
        <w:t xml:space="preserve"> method:</w:t>
      </w:r>
    </w:p>
    <w:p w14:paraId="2957A022" w14:textId="297CF3CD" w:rsidR="00A871F6" w:rsidRDefault="00A871F6" w:rsidP="00614C8B">
      <w:pPr>
        <w:ind w:left="720" w:hanging="720"/>
        <w:jc w:val="both"/>
      </w:pPr>
      <w:r w:rsidRPr="00A871F6">
        <w:rPr>
          <w:noProof/>
        </w:rPr>
        <w:drawing>
          <wp:inline distT="0" distB="0" distL="0" distR="0" wp14:anchorId="39A1C8AE" wp14:editId="4F7ADED6">
            <wp:extent cx="6645910" cy="3369310"/>
            <wp:effectExtent l="0" t="0" r="2540" b="2540"/>
            <wp:docPr id="11886186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18653" name="Picture 1" descr="A screen shot of a computer program&#10;&#10;Description automatically generated"/>
                    <pic:cNvPicPr/>
                  </pic:nvPicPr>
                  <pic:blipFill>
                    <a:blip r:embed="rId46"/>
                    <a:stretch>
                      <a:fillRect/>
                    </a:stretch>
                  </pic:blipFill>
                  <pic:spPr>
                    <a:xfrm>
                      <a:off x="0" y="0"/>
                      <a:ext cx="6645910" cy="3369310"/>
                    </a:xfrm>
                    <a:prstGeom prst="rect">
                      <a:avLst/>
                    </a:prstGeom>
                  </pic:spPr>
                </pic:pic>
              </a:graphicData>
            </a:graphic>
          </wp:inline>
        </w:drawing>
      </w:r>
    </w:p>
    <w:p w14:paraId="08870419" w14:textId="141CF4D5" w:rsidR="001E2356" w:rsidRDefault="00A879CB" w:rsidP="00614C8B">
      <w:pPr>
        <w:pStyle w:val="Caption"/>
        <w:jc w:val="both"/>
      </w:pPr>
      <w:bookmarkStart w:id="128" w:name="_Toc174381157"/>
      <w:r>
        <w:t xml:space="preserve">Figure </w:t>
      </w:r>
      <w:r>
        <w:fldChar w:fldCharType="begin"/>
      </w:r>
      <w:r>
        <w:instrText xml:space="preserve"> SEQ Figure \* ARABIC </w:instrText>
      </w:r>
      <w:r>
        <w:fldChar w:fldCharType="separate"/>
      </w:r>
      <w:r w:rsidR="006833B9">
        <w:rPr>
          <w:noProof/>
        </w:rPr>
        <w:t>34</w:t>
      </w:r>
      <w:r>
        <w:fldChar w:fldCharType="end"/>
      </w:r>
      <w:r>
        <w:t xml:space="preserve">- </w:t>
      </w:r>
      <w:ins w:id="129" w:author="Benjamin Roberts" w:date="2024-08-12T18:44:00Z" w16du:dateUtc="2024-08-12T17:44:00Z">
        <w:r w:rsidR="00441111">
          <w:t>r</w:t>
        </w:r>
      </w:ins>
      <w:del w:id="130" w:author="Benjamin Roberts" w:date="2024-08-12T18:44:00Z" w16du:dateUtc="2024-08-12T17:44:00Z">
        <w:r w:rsidDel="00441111">
          <w:delText>R</w:delText>
        </w:r>
      </w:del>
      <w:r>
        <w:t>outer.</w:t>
      </w:r>
      <w:del w:id="131" w:author="Benjamin Roberts" w:date="2024-08-12T18:44:00Z" w16du:dateUtc="2024-08-12T17:44:00Z">
        <w:r w:rsidDel="00441111">
          <w:delText>G</w:delText>
        </w:r>
      </w:del>
      <w:r>
        <w:t>et method for the backend to accept a search parameter</w:t>
      </w:r>
      <w:bookmarkEnd w:id="128"/>
    </w:p>
    <w:p w14:paraId="321573EF" w14:textId="77777777" w:rsidR="00C61289" w:rsidRDefault="00C61289" w:rsidP="00614C8B">
      <w:pPr>
        <w:jc w:val="both"/>
      </w:pPr>
      <w:r>
        <w:br w:type="page"/>
      </w:r>
    </w:p>
    <w:p w14:paraId="009A24D5" w14:textId="4244BC2A" w:rsidR="00133DDD" w:rsidRDefault="00533FBF" w:rsidP="00614C8B">
      <w:pPr>
        <w:jc w:val="both"/>
      </w:pPr>
      <w:r>
        <w:lastRenderedPageBreak/>
        <w:t>Once that endpoint is in place, the parameter is be passed into a dedicated asynchronous function that performs the lookup on the CSV file</w:t>
      </w:r>
      <w:r w:rsidR="00C61289">
        <w:t xml:space="preserve"> (the function is asynchronous as a regular function </w:t>
      </w:r>
      <w:del w:id="132" w:author="Benjamin Roberts" w:date="2024-08-12T18:47:00Z" w16du:dateUtc="2024-08-12T17:47:00Z">
        <w:r w:rsidR="00C61289" w:rsidDel="00441111">
          <w:delText>generated errors</w:delText>
        </w:r>
      </w:del>
      <w:ins w:id="133" w:author="Benjamin Roberts" w:date="2024-08-12T18:47:00Z" w16du:dateUtc="2024-08-12T17:47:00Z">
        <w:r w:rsidR="00441111">
          <w:t>generated error messages</w:t>
        </w:r>
      </w:ins>
      <w:r w:rsidR="00C61289">
        <w:t xml:space="preserve"> within the code editor). The function is then wrapped in a Try-Catch </w:t>
      </w:r>
      <w:ins w:id="134" w:author="Benjamin Roberts" w:date="2024-08-12T18:58:00Z" w16du:dateUtc="2024-08-12T17:58:00Z">
        <w:r w:rsidR="00522F5D">
          <w:t xml:space="preserve">statement </w:t>
        </w:r>
      </w:ins>
      <w:r w:rsidR="00C61289">
        <w:t xml:space="preserve">to account for the possibility of an error e.g. the input file not being available. The result is then </w:t>
      </w:r>
      <w:r w:rsidR="0032570C">
        <w:t xml:space="preserve">loaded into a JSON payload and </w:t>
      </w:r>
      <w:r w:rsidR="00C61289">
        <w:t>sent back the calling application (i.e. the Front</w:t>
      </w:r>
      <w:ins w:id="135" w:author="Benjamin Roberts" w:date="2024-08-12T18:44:00Z" w16du:dateUtc="2024-08-12T17:44:00Z">
        <w:r w:rsidR="00441111">
          <w:t xml:space="preserve"> </w:t>
        </w:r>
      </w:ins>
      <w:r w:rsidR="00C61289">
        <w:t>End) via the res.send() method.</w:t>
      </w:r>
    </w:p>
    <w:p w14:paraId="0C6E045E" w14:textId="086AB478" w:rsidR="00A879CB" w:rsidRDefault="00A879CB" w:rsidP="00614C8B">
      <w:pPr>
        <w:jc w:val="both"/>
      </w:pPr>
      <w:r w:rsidRPr="00A879CB">
        <w:rPr>
          <w:noProof/>
        </w:rPr>
        <w:drawing>
          <wp:inline distT="0" distB="0" distL="0" distR="0" wp14:anchorId="7618DB00" wp14:editId="6EB5ED6A">
            <wp:extent cx="5720755" cy="5891842"/>
            <wp:effectExtent l="0" t="0" r="0" b="0"/>
            <wp:docPr id="136754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49147" name="Picture 1" descr="A screen shot of a computer program&#10;&#10;Description automatically generated"/>
                    <pic:cNvPicPr/>
                  </pic:nvPicPr>
                  <pic:blipFill>
                    <a:blip r:embed="rId47"/>
                    <a:stretch>
                      <a:fillRect/>
                    </a:stretch>
                  </pic:blipFill>
                  <pic:spPr>
                    <a:xfrm>
                      <a:off x="0" y="0"/>
                      <a:ext cx="5725135" cy="5896353"/>
                    </a:xfrm>
                    <a:prstGeom prst="rect">
                      <a:avLst/>
                    </a:prstGeom>
                  </pic:spPr>
                </pic:pic>
              </a:graphicData>
            </a:graphic>
          </wp:inline>
        </w:drawing>
      </w:r>
    </w:p>
    <w:p w14:paraId="0AD3BE04" w14:textId="65A03532" w:rsidR="0032570C" w:rsidRDefault="0032570C" w:rsidP="00614C8B">
      <w:pPr>
        <w:pStyle w:val="Caption"/>
        <w:jc w:val="both"/>
      </w:pPr>
      <w:bookmarkStart w:id="136" w:name="_Toc174381158"/>
      <w:r>
        <w:t xml:space="preserve">Figure </w:t>
      </w:r>
      <w:r>
        <w:fldChar w:fldCharType="begin"/>
      </w:r>
      <w:r>
        <w:instrText xml:space="preserve"> SEQ Figure \* ARABIC </w:instrText>
      </w:r>
      <w:r>
        <w:fldChar w:fldCharType="separate"/>
      </w:r>
      <w:r w:rsidR="006833B9">
        <w:rPr>
          <w:noProof/>
        </w:rPr>
        <w:t>35</w:t>
      </w:r>
      <w:r>
        <w:fldChar w:fldCharType="end"/>
      </w:r>
      <w:r>
        <w:t xml:space="preserve"> - Endpoint logic showing the lookup function being used &amp; sending this back to the calling application</w:t>
      </w:r>
      <w:bookmarkEnd w:id="136"/>
    </w:p>
    <w:p w14:paraId="69201D2D" w14:textId="77777777" w:rsidR="0032570C" w:rsidRPr="0032570C" w:rsidRDefault="0032570C" w:rsidP="0032570C"/>
    <w:p w14:paraId="2DBDA424" w14:textId="5F4EB817" w:rsidR="00955094" w:rsidRDefault="00955094">
      <w:r>
        <w:br w:type="page"/>
      </w:r>
    </w:p>
    <w:p w14:paraId="377850A1" w14:textId="48CAE09D" w:rsidR="00EB01E4" w:rsidRPr="00EB01E4" w:rsidRDefault="00EB01E4" w:rsidP="00614C8B">
      <w:pPr>
        <w:pStyle w:val="Heading5"/>
        <w:jc w:val="both"/>
      </w:pPr>
      <w:r>
        <w:lastRenderedPageBreak/>
        <w:t>Front End Logic</w:t>
      </w:r>
      <w:r w:rsidR="00955094">
        <w:t xml:space="preserve"> for lookup function</w:t>
      </w:r>
    </w:p>
    <w:p w14:paraId="7588995F" w14:textId="1C56F20B" w:rsidR="00EB01E4" w:rsidRDefault="00EB01E4" w:rsidP="00614C8B">
      <w:pPr>
        <w:jc w:val="both"/>
      </w:pPr>
      <w:r>
        <w:t>For the front-end, I coded the function as below:</w:t>
      </w:r>
    </w:p>
    <w:p w14:paraId="787B9212" w14:textId="77777777" w:rsidR="00EB01E4" w:rsidRDefault="00EB01E4" w:rsidP="00614C8B">
      <w:pPr>
        <w:jc w:val="both"/>
      </w:pPr>
      <w:r w:rsidRPr="00EB01E4">
        <w:rPr>
          <w:noProof/>
        </w:rPr>
        <w:drawing>
          <wp:inline distT="0" distB="0" distL="0" distR="0" wp14:anchorId="52D64FF7" wp14:editId="31BA7440">
            <wp:extent cx="6645910" cy="5031105"/>
            <wp:effectExtent l="0" t="0" r="2540" b="0"/>
            <wp:docPr id="55335602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56023" name="Picture 1" descr="A screen shot of a computer&#10;&#10;Description automatically generated"/>
                    <pic:cNvPicPr/>
                  </pic:nvPicPr>
                  <pic:blipFill>
                    <a:blip r:embed="rId48"/>
                    <a:stretch>
                      <a:fillRect/>
                    </a:stretch>
                  </pic:blipFill>
                  <pic:spPr>
                    <a:xfrm>
                      <a:off x="0" y="0"/>
                      <a:ext cx="6645910" cy="5031105"/>
                    </a:xfrm>
                    <a:prstGeom prst="rect">
                      <a:avLst/>
                    </a:prstGeom>
                  </pic:spPr>
                </pic:pic>
              </a:graphicData>
            </a:graphic>
          </wp:inline>
        </w:drawing>
      </w:r>
      <w:r w:rsidRPr="00EB01E4">
        <w:t xml:space="preserve"> </w:t>
      </w:r>
    </w:p>
    <w:p w14:paraId="59B581C6" w14:textId="3939B552" w:rsidR="00EB01E4" w:rsidRDefault="00EB01E4" w:rsidP="00614C8B">
      <w:pPr>
        <w:pStyle w:val="Caption"/>
        <w:jc w:val="both"/>
      </w:pPr>
      <w:bookmarkStart w:id="137" w:name="_Toc174381159"/>
      <w:r>
        <w:t xml:space="preserve">Figure </w:t>
      </w:r>
      <w:r>
        <w:fldChar w:fldCharType="begin"/>
      </w:r>
      <w:r>
        <w:instrText xml:space="preserve"> SEQ Figure \* ARABIC </w:instrText>
      </w:r>
      <w:r>
        <w:fldChar w:fldCharType="separate"/>
      </w:r>
      <w:r w:rsidR="006833B9">
        <w:rPr>
          <w:noProof/>
        </w:rPr>
        <w:t>36</w:t>
      </w:r>
      <w:r>
        <w:fldChar w:fldCharType="end"/>
      </w:r>
      <w:r>
        <w:t xml:space="preserve"> - Code for Lookup functionality</w:t>
      </w:r>
      <w:bookmarkEnd w:id="137"/>
    </w:p>
    <w:p w14:paraId="39A359F4" w14:textId="77777777" w:rsidR="00EB01E4" w:rsidRDefault="00EB01E4" w:rsidP="00614C8B">
      <w:pPr>
        <w:jc w:val="both"/>
      </w:pPr>
      <w:r>
        <w:t>This code will:</w:t>
      </w:r>
    </w:p>
    <w:p w14:paraId="211F90A1" w14:textId="0D9912E3" w:rsidR="00EB01E4" w:rsidRDefault="00EB01E4" w:rsidP="00614C8B">
      <w:pPr>
        <w:pStyle w:val="ListParagraph"/>
        <w:numPr>
          <w:ilvl w:val="0"/>
          <w:numId w:val="25"/>
        </w:numPr>
        <w:jc w:val="both"/>
      </w:pPr>
      <w:r>
        <w:t>Accept an input parameter called “key”, which will hold the variable name we want a definition for</w:t>
      </w:r>
    </w:p>
    <w:p w14:paraId="2C7E1F7B" w14:textId="245B26CA" w:rsidR="007C3B9C" w:rsidRDefault="00EB01E4" w:rsidP="00614C8B">
      <w:pPr>
        <w:pStyle w:val="ListParagraph"/>
        <w:numPr>
          <w:ilvl w:val="0"/>
          <w:numId w:val="25"/>
        </w:numPr>
        <w:jc w:val="both"/>
      </w:pPr>
      <w:r>
        <w:t xml:space="preserve">Attempt to retrieve the definition by using the “fetch” function to make a HTTP call to the </w:t>
      </w:r>
      <w:r w:rsidR="007C3B9C">
        <w:t>B</w:t>
      </w:r>
      <w:r>
        <w:t xml:space="preserve">ackend, using a host name stored within the </w:t>
      </w:r>
      <w:r w:rsidR="007C3B9C">
        <w:t>process environment and passing in the “key” as part of the URL</w:t>
      </w:r>
    </w:p>
    <w:p w14:paraId="6A3EF28B" w14:textId="2BE5A7EB" w:rsidR="007C3B9C" w:rsidRDefault="007C3B9C" w:rsidP="00614C8B">
      <w:pPr>
        <w:pStyle w:val="ListParagraph"/>
        <w:numPr>
          <w:ilvl w:val="0"/>
          <w:numId w:val="25"/>
        </w:numPr>
        <w:jc w:val="both"/>
      </w:pPr>
      <w:r>
        <w:t>Fetch will return 1 of 2 outcomes:</w:t>
      </w:r>
    </w:p>
    <w:p w14:paraId="1FDF55E7" w14:textId="77777777" w:rsidR="007C3B9C" w:rsidRDefault="007C3B9C" w:rsidP="00614C8B">
      <w:pPr>
        <w:pStyle w:val="ListParagraph"/>
        <w:numPr>
          <w:ilvl w:val="1"/>
          <w:numId w:val="25"/>
        </w:numPr>
        <w:jc w:val="both"/>
      </w:pPr>
      <w:r>
        <w:t>An error is thrown if there is a network error</w:t>
      </w:r>
    </w:p>
    <w:p w14:paraId="543580C4" w14:textId="77777777" w:rsidR="007C3B9C" w:rsidRDefault="007C3B9C" w:rsidP="00614C8B">
      <w:pPr>
        <w:pStyle w:val="ListParagraph"/>
        <w:numPr>
          <w:ilvl w:val="1"/>
          <w:numId w:val="25"/>
        </w:numPr>
        <w:jc w:val="both"/>
      </w:pPr>
      <w:r>
        <w:t>Parse a successful response for a variable called “description”</w:t>
      </w:r>
    </w:p>
    <w:p w14:paraId="1A9BB909" w14:textId="5A0D4B3C" w:rsidR="00955094" w:rsidRDefault="007C3B9C" w:rsidP="00614C8B">
      <w:pPr>
        <w:pStyle w:val="ListParagraph"/>
        <w:numPr>
          <w:ilvl w:val="0"/>
          <w:numId w:val="25"/>
        </w:numPr>
        <w:jc w:val="both"/>
      </w:pPr>
      <w:r>
        <w:t>Assuming a successful response, the description returned by the Backend is</w:t>
      </w:r>
      <w:r w:rsidR="00955094">
        <w:t xml:space="preserve"> provided to the user via </w:t>
      </w:r>
      <w:del w:id="138" w:author="Benjamin Roberts" w:date="2024-08-12T18:44:00Z" w16du:dateUtc="2024-08-12T17:44:00Z">
        <w:r w:rsidR="00955094" w:rsidDel="00441111">
          <w:delText>Javascript’s</w:delText>
        </w:r>
      </w:del>
      <w:ins w:id="139" w:author="Benjamin Roberts" w:date="2024-08-12T18:44:00Z" w16du:dateUtc="2024-08-12T17:44:00Z">
        <w:r w:rsidR="00441111">
          <w:t>JavaScript’s</w:t>
        </w:r>
      </w:ins>
      <w:r w:rsidR="00955094">
        <w:t xml:space="preserve"> inbuilt “alert” method</w:t>
      </w:r>
    </w:p>
    <w:p w14:paraId="6FA949D8" w14:textId="186139EF" w:rsidR="001A18AE" w:rsidRDefault="001A18AE" w:rsidP="00614C8B">
      <w:pPr>
        <w:jc w:val="both"/>
      </w:pPr>
      <w:r>
        <w:br w:type="page"/>
      </w:r>
    </w:p>
    <w:p w14:paraId="2601641A" w14:textId="77777777" w:rsidR="00FA1F66" w:rsidRDefault="001A18AE" w:rsidP="00614C8B">
      <w:pPr>
        <w:jc w:val="both"/>
        <w:rPr>
          <w:ins w:id="140" w:author="Benjamin Roberts" w:date="2024-08-12T17:15:00Z" w16du:dateUtc="2024-08-12T16:15:00Z"/>
        </w:rPr>
      </w:pPr>
      <w:r>
        <w:lastRenderedPageBreak/>
        <w:t xml:space="preserve">Each variable that contains data the end user can review is rendered in the application by a React component called “KeyValueRow”. </w:t>
      </w:r>
      <w:commentRangeStart w:id="141"/>
      <w:r>
        <w:t>Within this component, this lookup function is then called via the “onClick” property of the table row that displays the data to the user:</w:t>
      </w:r>
      <w:commentRangeEnd w:id="141"/>
      <w:r w:rsidR="003D2192">
        <w:rPr>
          <w:rStyle w:val="CommentReference"/>
        </w:rPr>
        <w:commentReference w:id="141"/>
      </w:r>
    </w:p>
    <w:p w14:paraId="20BBF736" w14:textId="01369511" w:rsidR="00955094" w:rsidRDefault="001A18AE" w:rsidP="00614C8B">
      <w:pPr>
        <w:jc w:val="both"/>
      </w:pPr>
      <w:r w:rsidRPr="001A18AE">
        <w:rPr>
          <w:noProof/>
        </w:rPr>
        <w:drawing>
          <wp:inline distT="0" distB="0" distL="0" distR="0" wp14:anchorId="5746C3E0" wp14:editId="129614AB">
            <wp:extent cx="6645910" cy="3990340"/>
            <wp:effectExtent l="0" t="0" r="2540" b="0"/>
            <wp:docPr id="12120576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57688" name="Picture 1" descr="A screen shot of a computer program&#10;&#10;Description automatically generated"/>
                    <pic:cNvPicPr/>
                  </pic:nvPicPr>
                  <pic:blipFill>
                    <a:blip r:embed="rId49"/>
                    <a:stretch>
                      <a:fillRect/>
                    </a:stretch>
                  </pic:blipFill>
                  <pic:spPr>
                    <a:xfrm>
                      <a:off x="0" y="0"/>
                      <a:ext cx="6645910" cy="3990340"/>
                    </a:xfrm>
                    <a:prstGeom prst="rect">
                      <a:avLst/>
                    </a:prstGeom>
                  </pic:spPr>
                </pic:pic>
              </a:graphicData>
            </a:graphic>
          </wp:inline>
        </w:drawing>
      </w:r>
    </w:p>
    <w:p w14:paraId="781B6457" w14:textId="18D52C71" w:rsidR="001A18AE" w:rsidRDefault="001A18AE" w:rsidP="00614C8B">
      <w:pPr>
        <w:pStyle w:val="Caption"/>
        <w:jc w:val="both"/>
      </w:pPr>
      <w:bookmarkStart w:id="142" w:name="_Toc174381160"/>
      <w:r>
        <w:t xml:space="preserve">Figure </w:t>
      </w:r>
      <w:r>
        <w:fldChar w:fldCharType="begin"/>
      </w:r>
      <w:r>
        <w:instrText xml:space="preserve"> SEQ Figure \* ARABIC </w:instrText>
      </w:r>
      <w:r>
        <w:fldChar w:fldCharType="separate"/>
      </w:r>
      <w:r w:rsidR="006833B9">
        <w:rPr>
          <w:noProof/>
        </w:rPr>
        <w:t>37</w:t>
      </w:r>
      <w:r>
        <w:fldChar w:fldCharType="end"/>
      </w:r>
      <w:r>
        <w:t>- OnClick property using the lookup function</w:t>
      </w:r>
      <w:bookmarkEnd w:id="142"/>
    </w:p>
    <w:p w14:paraId="48AA840E" w14:textId="77777777" w:rsidR="001A18AE" w:rsidRDefault="001A18AE" w:rsidP="00614C8B">
      <w:pPr>
        <w:jc w:val="both"/>
      </w:pPr>
      <w:r>
        <w:br w:type="page"/>
      </w:r>
    </w:p>
    <w:p w14:paraId="47FE3489" w14:textId="17A7D8DB" w:rsidR="00955094" w:rsidRDefault="00955094" w:rsidP="00614C8B">
      <w:pPr>
        <w:jc w:val="both"/>
      </w:pPr>
      <w:r>
        <w:lastRenderedPageBreak/>
        <w:t>When the function is successful, a definition will pop up on the end users screen e.g. for the E1B08 variable, the below prompt is currently presented to the user</w:t>
      </w:r>
      <w:r w:rsidR="00614C8B">
        <w:t>. Below is an example of this done in the Firefox web browser:</w:t>
      </w:r>
    </w:p>
    <w:p w14:paraId="79F4F911" w14:textId="77777777" w:rsidR="00955094" w:rsidRDefault="00955094" w:rsidP="00614C8B">
      <w:pPr>
        <w:jc w:val="both"/>
      </w:pPr>
      <w:r w:rsidRPr="00955094">
        <w:rPr>
          <w:noProof/>
        </w:rPr>
        <w:drawing>
          <wp:inline distT="0" distB="0" distL="0" distR="0" wp14:anchorId="1B6840BA" wp14:editId="06A2E3B9">
            <wp:extent cx="5695950" cy="4519861"/>
            <wp:effectExtent l="0" t="0" r="0" b="0"/>
            <wp:docPr id="198827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7046" name="Picture 1" descr="A screenshot of a computer&#10;&#10;Description automatically generated"/>
                    <pic:cNvPicPr/>
                  </pic:nvPicPr>
                  <pic:blipFill>
                    <a:blip r:embed="rId50"/>
                    <a:stretch>
                      <a:fillRect/>
                    </a:stretch>
                  </pic:blipFill>
                  <pic:spPr>
                    <a:xfrm>
                      <a:off x="0" y="0"/>
                      <a:ext cx="5699096" cy="4522357"/>
                    </a:xfrm>
                    <a:prstGeom prst="rect">
                      <a:avLst/>
                    </a:prstGeom>
                  </pic:spPr>
                </pic:pic>
              </a:graphicData>
            </a:graphic>
          </wp:inline>
        </w:drawing>
      </w:r>
      <w:r w:rsidRPr="00955094">
        <w:t xml:space="preserve"> </w:t>
      </w:r>
    </w:p>
    <w:p w14:paraId="7EA9F009" w14:textId="7574F4D3" w:rsidR="00955094" w:rsidRDefault="00955094" w:rsidP="00614C8B">
      <w:pPr>
        <w:pStyle w:val="Caption"/>
        <w:jc w:val="both"/>
      </w:pPr>
      <w:bookmarkStart w:id="143" w:name="_Toc174381161"/>
      <w:r>
        <w:t xml:space="preserve">Figure </w:t>
      </w:r>
      <w:r>
        <w:fldChar w:fldCharType="begin"/>
      </w:r>
      <w:r>
        <w:instrText xml:space="preserve"> SEQ Figure \* ARABIC </w:instrText>
      </w:r>
      <w:r>
        <w:fldChar w:fldCharType="separate"/>
      </w:r>
      <w:r w:rsidR="006833B9">
        <w:rPr>
          <w:noProof/>
        </w:rPr>
        <w:t>38</w:t>
      </w:r>
      <w:r>
        <w:fldChar w:fldCharType="end"/>
      </w:r>
      <w:r>
        <w:t xml:space="preserve"> - Lookup prompt presented to the user for E1B08</w:t>
      </w:r>
      <w:r w:rsidR="00614C8B">
        <w:t xml:space="preserve"> as seen in Firefox</w:t>
      </w:r>
      <w:bookmarkEnd w:id="143"/>
    </w:p>
    <w:p w14:paraId="4F8FC8C5" w14:textId="0A32E8EE" w:rsidR="00614C8B" w:rsidRDefault="00614C8B" w:rsidP="00614C8B">
      <w:pPr>
        <w:jc w:val="both"/>
      </w:pPr>
      <w:r>
        <w:t>Below is another example of this functionality done in the Microsoft Edge web browser:</w:t>
      </w:r>
    </w:p>
    <w:p w14:paraId="565E160D" w14:textId="39A7DF3F" w:rsidR="00614C8B" w:rsidRDefault="00614C8B" w:rsidP="00614C8B">
      <w:pPr>
        <w:jc w:val="both"/>
      </w:pPr>
      <w:r w:rsidRPr="00614C8B">
        <w:rPr>
          <w:noProof/>
        </w:rPr>
        <w:lastRenderedPageBreak/>
        <w:drawing>
          <wp:inline distT="0" distB="0" distL="0" distR="0" wp14:anchorId="782C39B7" wp14:editId="3421A177">
            <wp:extent cx="5800725" cy="3875279"/>
            <wp:effectExtent l="0" t="0" r="0" b="0"/>
            <wp:docPr id="617605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05459" name="Picture 1" descr="A screenshot of a computer&#10;&#10;Description automatically generated"/>
                    <pic:cNvPicPr/>
                  </pic:nvPicPr>
                  <pic:blipFill>
                    <a:blip r:embed="rId51"/>
                    <a:stretch>
                      <a:fillRect/>
                    </a:stretch>
                  </pic:blipFill>
                  <pic:spPr>
                    <a:xfrm>
                      <a:off x="0" y="0"/>
                      <a:ext cx="5804825" cy="3878018"/>
                    </a:xfrm>
                    <a:prstGeom prst="rect">
                      <a:avLst/>
                    </a:prstGeom>
                  </pic:spPr>
                </pic:pic>
              </a:graphicData>
            </a:graphic>
          </wp:inline>
        </w:drawing>
      </w:r>
    </w:p>
    <w:p w14:paraId="6434430E" w14:textId="486913D7" w:rsidR="00614C8B" w:rsidRPr="00614C8B" w:rsidRDefault="00614C8B" w:rsidP="00614C8B">
      <w:pPr>
        <w:pStyle w:val="Caption"/>
        <w:jc w:val="both"/>
      </w:pPr>
      <w:bookmarkStart w:id="144" w:name="_Toc174381162"/>
      <w:r>
        <w:t xml:space="preserve">Figure </w:t>
      </w:r>
      <w:r>
        <w:fldChar w:fldCharType="begin"/>
      </w:r>
      <w:r>
        <w:instrText xml:space="preserve"> SEQ Figure \* ARABIC </w:instrText>
      </w:r>
      <w:r>
        <w:fldChar w:fldCharType="separate"/>
      </w:r>
      <w:r w:rsidR="006833B9">
        <w:rPr>
          <w:noProof/>
        </w:rPr>
        <w:t>39</w:t>
      </w:r>
      <w:r>
        <w:fldChar w:fldCharType="end"/>
      </w:r>
      <w:r>
        <w:t xml:space="preserve">- </w:t>
      </w:r>
      <w:r w:rsidRPr="00E54FCC">
        <w:t>Lookup prompt presented to the user for E1B08</w:t>
      </w:r>
      <w:r>
        <w:t xml:space="preserve"> as seen in Microsoft Edge</w:t>
      </w:r>
      <w:bookmarkEnd w:id="144"/>
    </w:p>
    <w:p w14:paraId="151A32F5" w14:textId="77F1BF1E" w:rsidR="00955094" w:rsidRDefault="00955094" w:rsidP="00614C8B">
      <w:pPr>
        <w:jc w:val="both"/>
      </w:pPr>
      <w:r>
        <w:t>The row within the table will also highlight, to give the user an indication that the row can be clicked on to bring this definition up. An instruction is also given at the top of the table.</w:t>
      </w:r>
    </w:p>
    <w:p w14:paraId="0F211E46" w14:textId="2227ED6E" w:rsidR="001A18AE" w:rsidRPr="00955094" w:rsidRDefault="001A18AE" w:rsidP="00614C8B">
      <w:pPr>
        <w:jc w:val="both"/>
      </w:pPr>
      <w:r>
        <w:t>Using an alert textbox for this allows the description to be communicated to the end user easily without the need for more complex HTML &amp; CSS components to render the description on page.</w:t>
      </w:r>
    </w:p>
    <w:p w14:paraId="49139600" w14:textId="76A02D40" w:rsidR="004C3A65" w:rsidRDefault="004C3A65" w:rsidP="00614C8B">
      <w:pPr>
        <w:jc w:val="both"/>
      </w:pPr>
      <w:r>
        <w:br w:type="page"/>
      </w:r>
    </w:p>
    <w:p w14:paraId="0C4DD1DD" w14:textId="4F4DEC66" w:rsidR="00705131" w:rsidRDefault="00705131" w:rsidP="00133DDD">
      <w:pPr>
        <w:pStyle w:val="Heading4"/>
        <w:jc w:val="both"/>
      </w:pPr>
      <w:r>
        <w:lastRenderedPageBreak/>
        <w:t>Scenario 2 resolution</w:t>
      </w:r>
    </w:p>
    <w:p w14:paraId="3979E315" w14:textId="4F7E197C" w:rsidR="00705131" w:rsidRDefault="0045646E" w:rsidP="00133DDD">
      <w:pPr>
        <w:jc w:val="both"/>
      </w:pPr>
      <w:r>
        <w:t xml:space="preserve">Translating the values of a given variable into </w:t>
      </w:r>
      <w:del w:id="145" w:author="Benjamin Roberts" w:date="2024-08-12T18:47:00Z" w16du:dateUtc="2024-08-12T17:47:00Z">
        <w:r w:rsidR="00C7132A" w:rsidDel="00441111">
          <w:delText>business friendly</w:delText>
        </w:r>
      </w:del>
      <w:ins w:id="146" w:author="Benjamin Roberts" w:date="2024-08-12T18:47:00Z" w16du:dateUtc="2024-08-12T17:47:00Z">
        <w:r w:rsidR="00441111">
          <w:t>business-friendly</w:t>
        </w:r>
      </w:ins>
      <w:r w:rsidR="00C7132A">
        <w:t xml:space="preserve"> language could be done in a </w:t>
      </w:r>
      <w:del w:id="147" w:author="Benjamin Roberts" w:date="2024-08-12T18:49:00Z" w16du:dateUtc="2024-08-12T17:49:00Z">
        <w:r w:rsidR="00C7132A" w:rsidDel="00441111">
          <w:delText>more simple</w:delText>
        </w:r>
      </w:del>
      <w:ins w:id="148" w:author="Benjamin Roberts" w:date="2024-08-12T18:49:00Z" w16du:dateUtc="2024-08-12T17:49:00Z">
        <w:r w:rsidR="00441111">
          <w:t>simpler</w:t>
        </w:r>
      </w:ins>
      <w:r w:rsidR="00C7132A">
        <w:t xml:space="preserve"> approach then the 1</w:t>
      </w:r>
      <w:r w:rsidR="00C7132A" w:rsidRPr="00C7132A">
        <w:rPr>
          <w:vertAlign w:val="superscript"/>
        </w:rPr>
        <w:t>st</w:t>
      </w:r>
      <w:r w:rsidR="00C7132A">
        <w:t xml:space="preserve"> scenario. So long as the documentation provided a dictionary of values, it was possible to code a switch statement to return a detailed value that communicated more clearly with business users. Taking the “AccountStatus” variable as an example, I added this switch case into the code:</w:t>
      </w:r>
    </w:p>
    <w:p w14:paraId="083983DC" w14:textId="0C631934" w:rsidR="00C7132A" w:rsidRDefault="00C7132A" w:rsidP="00133DDD">
      <w:pPr>
        <w:jc w:val="both"/>
      </w:pPr>
      <w:r w:rsidRPr="00C7132A">
        <w:rPr>
          <w:noProof/>
        </w:rPr>
        <w:drawing>
          <wp:inline distT="0" distB="0" distL="0" distR="0" wp14:anchorId="50CAA98B" wp14:editId="26AD1A88">
            <wp:extent cx="4641011" cy="3288972"/>
            <wp:effectExtent l="0" t="0" r="7620" b="6985"/>
            <wp:docPr id="17994505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50587" name="Picture 1" descr="A screen shot of a computer&#10;&#10;Description automatically generated"/>
                    <pic:cNvPicPr/>
                  </pic:nvPicPr>
                  <pic:blipFill>
                    <a:blip r:embed="rId52"/>
                    <a:stretch>
                      <a:fillRect/>
                    </a:stretch>
                  </pic:blipFill>
                  <pic:spPr>
                    <a:xfrm>
                      <a:off x="0" y="0"/>
                      <a:ext cx="4650037" cy="3295369"/>
                    </a:xfrm>
                    <a:prstGeom prst="rect">
                      <a:avLst/>
                    </a:prstGeom>
                  </pic:spPr>
                </pic:pic>
              </a:graphicData>
            </a:graphic>
          </wp:inline>
        </w:drawing>
      </w:r>
    </w:p>
    <w:p w14:paraId="25ACC4F1" w14:textId="1DFCFD21" w:rsidR="00C7132A" w:rsidRPr="00705131" w:rsidRDefault="00C7132A" w:rsidP="00133DDD">
      <w:pPr>
        <w:pStyle w:val="Caption"/>
        <w:jc w:val="both"/>
      </w:pPr>
      <w:bookmarkStart w:id="149" w:name="_Toc174381163"/>
      <w:r>
        <w:t xml:space="preserve">Figure </w:t>
      </w:r>
      <w:r>
        <w:fldChar w:fldCharType="begin"/>
      </w:r>
      <w:r>
        <w:instrText xml:space="preserve"> SEQ Figure \* ARABIC </w:instrText>
      </w:r>
      <w:r>
        <w:fldChar w:fldCharType="separate"/>
      </w:r>
      <w:r w:rsidR="006833B9">
        <w:rPr>
          <w:noProof/>
        </w:rPr>
        <w:t>40</w:t>
      </w:r>
      <w:r>
        <w:fldChar w:fldCharType="end"/>
      </w:r>
      <w:r>
        <w:t xml:space="preserve">- Switch case to translate AccountStatus into a </w:t>
      </w:r>
      <w:del w:id="150" w:author="Benjamin Roberts" w:date="2024-08-12T18:47:00Z" w16du:dateUtc="2024-08-12T17:47:00Z">
        <w:r w:rsidDel="00441111">
          <w:delText>business friendly</w:delText>
        </w:r>
      </w:del>
      <w:ins w:id="151" w:author="Benjamin Roberts" w:date="2024-08-12T18:47:00Z" w16du:dateUtc="2024-08-12T17:47:00Z">
        <w:r w:rsidR="00441111">
          <w:t>business-friendly</w:t>
        </w:r>
      </w:ins>
      <w:r>
        <w:t xml:space="preserve"> value</w:t>
      </w:r>
      <w:bookmarkEnd w:id="149"/>
    </w:p>
    <w:p w14:paraId="203A8BE2" w14:textId="705D95AC" w:rsidR="00762C09" w:rsidRDefault="00762C09" w:rsidP="00133DDD">
      <w:pPr>
        <w:jc w:val="both"/>
      </w:pPr>
      <w:r>
        <w:t xml:space="preserve">This is written directly into a React component called “CaisRow”, which receives the coded value for AccountStatus as part of a prop called “CAISDetails”. This is then parsed to get the raw value. A </w:t>
      </w:r>
      <w:del w:id="152" w:author="Benjamin Roberts" w:date="2024-08-12T18:47:00Z" w16du:dateUtc="2024-08-12T17:47:00Z">
        <w:r w:rsidDel="00441111">
          <w:delText>business friendly</w:delText>
        </w:r>
      </w:del>
      <w:ins w:id="153" w:author="Benjamin Roberts" w:date="2024-08-12T18:47:00Z" w16du:dateUtc="2024-08-12T17:47:00Z">
        <w:r w:rsidR="00441111">
          <w:t>business-friendly</w:t>
        </w:r>
      </w:ins>
      <w:r>
        <w:t xml:space="preserve"> value can then be returned by simply passing this value into the switch case:</w:t>
      </w:r>
    </w:p>
    <w:p w14:paraId="10DADDED" w14:textId="476A12AD" w:rsidR="00762C09" w:rsidRDefault="00762C09" w:rsidP="00133DDD">
      <w:pPr>
        <w:jc w:val="both"/>
      </w:pPr>
      <w:r w:rsidRPr="00762C09">
        <w:rPr>
          <w:noProof/>
        </w:rPr>
        <w:drawing>
          <wp:inline distT="0" distB="0" distL="0" distR="0" wp14:anchorId="4B5B4080" wp14:editId="161E4ABC">
            <wp:extent cx="3088257" cy="2893062"/>
            <wp:effectExtent l="0" t="0" r="0" b="2540"/>
            <wp:docPr id="19600690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69047" name="Picture 1" descr="A screen shot of a computer program&#10;&#10;Description automatically generated"/>
                    <pic:cNvPicPr/>
                  </pic:nvPicPr>
                  <pic:blipFill>
                    <a:blip r:embed="rId53"/>
                    <a:stretch>
                      <a:fillRect/>
                    </a:stretch>
                  </pic:blipFill>
                  <pic:spPr>
                    <a:xfrm>
                      <a:off x="0" y="0"/>
                      <a:ext cx="3091632" cy="2896224"/>
                    </a:xfrm>
                    <a:prstGeom prst="rect">
                      <a:avLst/>
                    </a:prstGeom>
                  </pic:spPr>
                </pic:pic>
              </a:graphicData>
            </a:graphic>
          </wp:inline>
        </w:drawing>
      </w:r>
    </w:p>
    <w:p w14:paraId="7CF47EAA" w14:textId="380CB1DB" w:rsidR="00762C09" w:rsidRDefault="00762C09" w:rsidP="00133DDD">
      <w:pPr>
        <w:pStyle w:val="Caption"/>
        <w:jc w:val="both"/>
      </w:pPr>
      <w:bookmarkStart w:id="154" w:name="_Toc174381164"/>
      <w:r>
        <w:t xml:space="preserve">Figure </w:t>
      </w:r>
      <w:r>
        <w:fldChar w:fldCharType="begin"/>
      </w:r>
      <w:r>
        <w:instrText xml:space="preserve"> SEQ Figure \* ARABIC </w:instrText>
      </w:r>
      <w:r>
        <w:fldChar w:fldCharType="separate"/>
      </w:r>
      <w:r w:rsidR="006833B9">
        <w:rPr>
          <w:noProof/>
        </w:rPr>
        <w:t>41</w:t>
      </w:r>
      <w:r>
        <w:fldChar w:fldCharType="end"/>
      </w:r>
      <w:r>
        <w:t xml:space="preserve"> - CaisRow component return statement, showing the translated value in use</w:t>
      </w:r>
      <w:bookmarkEnd w:id="154"/>
    </w:p>
    <w:p w14:paraId="648C6B4C" w14:textId="77777777" w:rsidR="00762C09" w:rsidRDefault="00762C09" w:rsidP="00133DDD">
      <w:pPr>
        <w:jc w:val="both"/>
        <w:rPr>
          <w:ins w:id="155" w:author="Benjamin Roberts" w:date="2024-08-12T17:17:00Z" w16du:dateUtc="2024-08-12T16:17:00Z"/>
        </w:rPr>
      </w:pPr>
    </w:p>
    <w:p w14:paraId="63B2F08E" w14:textId="77777777" w:rsidR="00455D73" w:rsidRPr="00762C09" w:rsidRDefault="00455D73" w:rsidP="00133DDD">
      <w:pPr>
        <w:jc w:val="both"/>
      </w:pPr>
    </w:p>
    <w:p w14:paraId="3E3EB199" w14:textId="790AAA44" w:rsidR="00762C09" w:rsidRDefault="00762C09" w:rsidP="00133DDD">
      <w:pPr>
        <w:jc w:val="both"/>
      </w:pPr>
      <w:r>
        <w:lastRenderedPageBreak/>
        <w:t>This “CaisRow” component gets rendered multiple times based on the data received by the program:</w:t>
      </w:r>
    </w:p>
    <w:p w14:paraId="1CA3666D" w14:textId="37D0530A" w:rsidR="00762C09" w:rsidRDefault="00762C09" w:rsidP="00133DDD">
      <w:pPr>
        <w:jc w:val="both"/>
      </w:pPr>
      <w:r w:rsidRPr="00762C09">
        <w:rPr>
          <w:noProof/>
        </w:rPr>
        <w:drawing>
          <wp:inline distT="0" distB="0" distL="0" distR="0" wp14:anchorId="4E0E711C" wp14:editId="420F40CA">
            <wp:extent cx="4727275" cy="2841062"/>
            <wp:effectExtent l="0" t="0" r="0" b="0"/>
            <wp:docPr id="17830518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51870" name="Picture 1" descr="A screen shot of a computer program&#10;&#10;Description automatically generated"/>
                    <pic:cNvPicPr/>
                  </pic:nvPicPr>
                  <pic:blipFill>
                    <a:blip r:embed="rId54"/>
                    <a:stretch>
                      <a:fillRect/>
                    </a:stretch>
                  </pic:blipFill>
                  <pic:spPr>
                    <a:xfrm>
                      <a:off x="0" y="0"/>
                      <a:ext cx="4735943" cy="2846271"/>
                    </a:xfrm>
                    <a:prstGeom prst="rect">
                      <a:avLst/>
                    </a:prstGeom>
                  </pic:spPr>
                </pic:pic>
              </a:graphicData>
            </a:graphic>
          </wp:inline>
        </w:drawing>
      </w:r>
    </w:p>
    <w:p w14:paraId="78CCAE0A" w14:textId="3298285C" w:rsidR="00762C09" w:rsidRDefault="00762C09" w:rsidP="00133DDD">
      <w:pPr>
        <w:pStyle w:val="Caption"/>
        <w:jc w:val="both"/>
      </w:pPr>
      <w:bookmarkStart w:id="156" w:name="_Toc174381165"/>
      <w:r>
        <w:t xml:space="preserve">Figure </w:t>
      </w:r>
      <w:r>
        <w:fldChar w:fldCharType="begin"/>
      </w:r>
      <w:r>
        <w:instrText xml:space="preserve"> SEQ Figure \* ARABIC </w:instrText>
      </w:r>
      <w:r>
        <w:fldChar w:fldCharType="separate"/>
      </w:r>
      <w:r w:rsidR="006833B9">
        <w:rPr>
          <w:noProof/>
        </w:rPr>
        <w:t>42</w:t>
      </w:r>
      <w:r>
        <w:fldChar w:fldCharType="end"/>
      </w:r>
      <w:r>
        <w:t>- React JSX code showing the rendering of the CaisRow components via the .map() method</w:t>
      </w:r>
      <w:bookmarkEnd w:id="156"/>
    </w:p>
    <w:p w14:paraId="009D8D3F" w14:textId="0511B594" w:rsidR="00762C09" w:rsidRDefault="00762C09" w:rsidP="00133DDD">
      <w:pPr>
        <w:jc w:val="both"/>
      </w:pPr>
      <w:r>
        <w:t>When the React application renders these CaisRow components, we can see a clear test value has been rendered for the user, instead of the shortened value that could be mis-interpreted.</w:t>
      </w:r>
    </w:p>
    <w:p w14:paraId="3E288541" w14:textId="47B67051" w:rsidR="00762C09" w:rsidRDefault="00661D0D" w:rsidP="00133DDD">
      <w:pPr>
        <w:jc w:val="both"/>
      </w:pPr>
      <w:r w:rsidRPr="00661D0D">
        <w:rPr>
          <w:noProof/>
        </w:rPr>
        <w:drawing>
          <wp:inline distT="0" distB="0" distL="0" distR="0" wp14:anchorId="3CFF9D4E" wp14:editId="646FA1E2">
            <wp:extent cx="6645910" cy="3569335"/>
            <wp:effectExtent l="0" t="0" r="2540" b="0"/>
            <wp:docPr id="121934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4540" name="Picture 1" descr="A screenshot of a computer&#10;&#10;Description automatically generated"/>
                    <pic:cNvPicPr/>
                  </pic:nvPicPr>
                  <pic:blipFill>
                    <a:blip r:embed="rId55"/>
                    <a:stretch>
                      <a:fillRect/>
                    </a:stretch>
                  </pic:blipFill>
                  <pic:spPr>
                    <a:xfrm>
                      <a:off x="0" y="0"/>
                      <a:ext cx="6645910" cy="3569335"/>
                    </a:xfrm>
                    <a:prstGeom prst="rect">
                      <a:avLst/>
                    </a:prstGeom>
                  </pic:spPr>
                </pic:pic>
              </a:graphicData>
            </a:graphic>
          </wp:inline>
        </w:drawing>
      </w:r>
      <w:r w:rsidR="00762C09" w:rsidRPr="00762C09">
        <w:t xml:space="preserve"> </w:t>
      </w:r>
    </w:p>
    <w:p w14:paraId="28B7E20B" w14:textId="308C4076" w:rsidR="00762C09" w:rsidRDefault="00762C09" w:rsidP="00133DDD">
      <w:pPr>
        <w:pStyle w:val="Caption"/>
        <w:jc w:val="both"/>
      </w:pPr>
      <w:bookmarkStart w:id="157" w:name="_Toc174381166"/>
      <w:r>
        <w:t xml:space="preserve">Figure </w:t>
      </w:r>
      <w:r>
        <w:fldChar w:fldCharType="begin"/>
      </w:r>
      <w:r>
        <w:instrText xml:space="preserve"> SEQ Figure \* ARABIC </w:instrText>
      </w:r>
      <w:r>
        <w:fldChar w:fldCharType="separate"/>
      </w:r>
      <w:r w:rsidR="006833B9">
        <w:rPr>
          <w:noProof/>
        </w:rPr>
        <w:t>43</w:t>
      </w:r>
      <w:r>
        <w:fldChar w:fldCharType="end"/>
      </w:r>
      <w:r>
        <w:t xml:space="preserve"> - Rendered React application showing the </w:t>
      </w:r>
      <w:del w:id="158" w:author="Benjamin Roberts" w:date="2024-08-12T18:47:00Z" w16du:dateUtc="2024-08-12T17:47:00Z">
        <w:r w:rsidDel="00441111">
          <w:delText>business friendly</w:delText>
        </w:r>
      </w:del>
      <w:ins w:id="159" w:author="Benjamin Roberts" w:date="2024-08-12T18:47:00Z" w16du:dateUtc="2024-08-12T17:47:00Z">
        <w:r w:rsidR="00441111">
          <w:t>business-friendly</w:t>
        </w:r>
      </w:ins>
      <w:r>
        <w:t xml:space="preserve"> language used instead of the original values</w:t>
      </w:r>
      <w:bookmarkEnd w:id="157"/>
    </w:p>
    <w:p w14:paraId="41E8B18C" w14:textId="1DF23F7F" w:rsidR="00D51198" w:rsidRDefault="00762C09" w:rsidP="00133DDD">
      <w:pPr>
        <w:jc w:val="both"/>
      </w:pPr>
      <w:r>
        <w:t>This same technique was then applied to any similar variables</w:t>
      </w:r>
      <w:r w:rsidR="00661D0D">
        <w:t>, allowing clear values to be shown instead of original values requiring documentation to interpret.</w:t>
      </w:r>
      <w:r w:rsidR="00D51198">
        <w:br w:type="page"/>
      </w:r>
    </w:p>
    <w:p w14:paraId="3B2DBB4E" w14:textId="77777777" w:rsidR="003814C8" w:rsidRDefault="003814C8" w:rsidP="003814C8">
      <w:pPr>
        <w:pStyle w:val="Heading3"/>
      </w:pPr>
      <w:bookmarkStart w:id="160" w:name="_Toc174381108"/>
      <w:r>
        <w:lastRenderedPageBreak/>
        <w:t>Environments configuration</w:t>
      </w:r>
      <w:bookmarkEnd w:id="160"/>
      <w:r>
        <w:t xml:space="preserve"> </w:t>
      </w:r>
    </w:p>
    <w:p w14:paraId="647778B9" w14:textId="77777777" w:rsidR="003814C8" w:rsidRDefault="003814C8" w:rsidP="003814C8">
      <w:pPr>
        <w:jc w:val="both"/>
      </w:pPr>
      <w:r>
        <w:t xml:space="preserve">One stretch goal I wanted to achieve with this project was to have the final application in a state where it would be ready to be deployed to an actual environment aside from the localhost I developed on. The aspiration was to have a UAT version of the application I could share with colleagues and gather feedback on the usefulness of the app &amp; how easy it was to navigate. </w:t>
      </w:r>
    </w:p>
    <w:p w14:paraId="565F45CB" w14:textId="77777777" w:rsidR="003814C8" w:rsidRDefault="003814C8" w:rsidP="003814C8">
      <w:pPr>
        <w:jc w:val="both"/>
      </w:pPr>
      <w:r>
        <w:t>To do this though, I had to deal with a logical flaw in my code. For example, to meet the requirement of displaying a list of recent applications, the front end React app makes a HTTP call to the Backend via the “fetch” method, which enables HTTP calls to be made in base JavaScript (</w:t>
      </w:r>
      <w:r w:rsidRPr="004B565C">
        <w:t>W3Schools</w:t>
      </w:r>
      <w:r>
        <w:t xml:space="preserve">, </w:t>
      </w:r>
      <w:r w:rsidRPr="004B565C">
        <w:t>2024</w:t>
      </w:r>
      <w:r>
        <w:t>,</w:t>
      </w:r>
      <w:r w:rsidRPr="004B565C">
        <w:t xml:space="preserve"> Fetch API</w:t>
      </w:r>
      <w:r>
        <w:t>). In my first version of this however, I hardcoded the URL the fetch method would call, as seen below:</w:t>
      </w:r>
    </w:p>
    <w:p w14:paraId="20056EDD" w14:textId="77777777" w:rsidR="003814C8" w:rsidRDefault="003814C8" w:rsidP="003814C8">
      <w:pPr>
        <w:jc w:val="both"/>
      </w:pPr>
      <w:r w:rsidRPr="00BC22AD">
        <w:rPr>
          <w:noProof/>
        </w:rPr>
        <w:drawing>
          <wp:inline distT="0" distB="0" distL="0" distR="0" wp14:anchorId="4EE81F0D" wp14:editId="39FC1B1A">
            <wp:extent cx="4942965" cy="3895449"/>
            <wp:effectExtent l="0" t="0" r="0" b="0"/>
            <wp:docPr id="18729110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11010" name="Picture 1" descr="A screenshot of a computer program&#10;&#10;Description automatically generated"/>
                    <pic:cNvPicPr/>
                  </pic:nvPicPr>
                  <pic:blipFill>
                    <a:blip r:embed="rId56"/>
                    <a:stretch>
                      <a:fillRect/>
                    </a:stretch>
                  </pic:blipFill>
                  <pic:spPr>
                    <a:xfrm>
                      <a:off x="0" y="0"/>
                      <a:ext cx="4949876" cy="3900896"/>
                    </a:xfrm>
                    <a:prstGeom prst="rect">
                      <a:avLst/>
                    </a:prstGeom>
                  </pic:spPr>
                </pic:pic>
              </a:graphicData>
            </a:graphic>
          </wp:inline>
        </w:drawing>
      </w:r>
    </w:p>
    <w:p w14:paraId="0B7AE044" w14:textId="013D7E48" w:rsidR="003814C8" w:rsidRDefault="003814C8" w:rsidP="003814C8">
      <w:pPr>
        <w:pStyle w:val="Caption"/>
        <w:jc w:val="both"/>
      </w:pPr>
      <w:bookmarkStart w:id="161" w:name="_Toc174381167"/>
      <w:r>
        <w:t xml:space="preserve">Figure </w:t>
      </w:r>
      <w:r>
        <w:fldChar w:fldCharType="begin"/>
      </w:r>
      <w:r>
        <w:instrText xml:space="preserve"> SEQ Figure \* ARABIC </w:instrText>
      </w:r>
      <w:r>
        <w:fldChar w:fldCharType="separate"/>
      </w:r>
      <w:r w:rsidR="006833B9">
        <w:rPr>
          <w:noProof/>
        </w:rPr>
        <w:t>44</w:t>
      </w:r>
      <w:r>
        <w:fldChar w:fldCharType="end"/>
      </w:r>
      <w:r>
        <w:t xml:space="preserve"> - Hardcoded URL within the React Application</w:t>
      </w:r>
      <w:bookmarkEnd w:id="161"/>
    </w:p>
    <w:p w14:paraId="03FA4B3A" w14:textId="77777777" w:rsidR="003814C8" w:rsidRDefault="003814C8" w:rsidP="003814C8">
      <w:pPr>
        <w:jc w:val="both"/>
      </w:pPr>
      <w:r>
        <w:t>This logically would not work anywhere but my local machine, so this was a barrier to meeting this deployment aspiration. To address this, I created a “.env” file that my React App could read from when it is started to get the appropriate variables for a given environment:</w:t>
      </w:r>
    </w:p>
    <w:p w14:paraId="34249E3A" w14:textId="77777777" w:rsidR="003814C8" w:rsidRDefault="003814C8" w:rsidP="003814C8">
      <w:pPr>
        <w:jc w:val="both"/>
      </w:pPr>
      <w:r w:rsidRPr="00D70C76">
        <w:rPr>
          <w:noProof/>
        </w:rPr>
        <w:drawing>
          <wp:inline distT="0" distB="0" distL="0" distR="0" wp14:anchorId="17A88512" wp14:editId="3705C819">
            <wp:extent cx="5877530" cy="1159108"/>
            <wp:effectExtent l="0" t="0" r="0" b="3175"/>
            <wp:docPr id="329121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21374" name="Picture 1" descr="A screenshot of a computer&#10;&#10;Description automatically generated"/>
                    <pic:cNvPicPr/>
                  </pic:nvPicPr>
                  <pic:blipFill>
                    <a:blip r:embed="rId57"/>
                    <a:stretch>
                      <a:fillRect/>
                    </a:stretch>
                  </pic:blipFill>
                  <pic:spPr>
                    <a:xfrm>
                      <a:off x="0" y="0"/>
                      <a:ext cx="5886989" cy="1160973"/>
                    </a:xfrm>
                    <a:prstGeom prst="rect">
                      <a:avLst/>
                    </a:prstGeom>
                  </pic:spPr>
                </pic:pic>
              </a:graphicData>
            </a:graphic>
          </wp:inline>
        </w:drawing>
      </w:r>
    </w:p>
    <w:p w14:paraId="7BD6ECB6" w14:textId="2B69C686" w:rsidR="003814C8" w:rsidRDefault="003814C8" w:rsidP="003814C8">
      <w:pPr>
        <w:pStyle w:val="Caption"/>
        <w:jc w:val="both"/>
        <w:rPr>
          <w:ins w:id="162" w:author="Benjamin Roberts" w:date="2024-08-12T17:17:00Z" w16du:dateUtc="2024-08-12T16:17:00Z"/>
        </w:rPr>
      </w:pPr>
      <w:bookmarkStart w:id="163" w:name="_Toc174381168"/>
      <w:r>
        <w:t xml:space="preserve">Figure </w:t>
      </w:r>
      <w:r>
        <w:fldChar w:fldCharType="begin"/>
      </w:r>
      <w:r>
        <w:instrText xml:space="preserve"> SEQ Figure \* ARABIC </w:instrText>
      </w:r>
      <w:r>
        <w:fldChar w:fldCharType="separate"/>
      </w:r>
      <w:r w:rsidR="006833B9">
        <w:rPr>
          <w:noProof/>
        </w:rPr>
        <w:t>45</w:t>
      </w:r>
      <w:r>
        <w:fldChar w:fldCharType="end"/>
      </w:r>
      <w:r>
        <w:t xml:space="preserve"> - .env file added to allow dynamic configurations without altering the raw code</w:t>
      </w:r>
      <w:bookmarkEnd w:id="163"/>
    </w:p>
    <w:p w14:paraId="35469DA9" w14:textId="77777777" w:rsidR="00C65259" w:rsidRDefault="00C65259" w:rsidP="00C65259">
      <w:pPr>
        <w:rPr>
          <w:ins w:id="164" w:author="Benjamin Roberts" w:date="2024-08-12T17:17:00Z" w16du:dateUtc="2024-08-12T16:17:00Z"/>
        </w:rPr>
      </w:pPr>
    </w:p>
    <w:p w14:paraId="3B10D037" w14:textId="77777777" w:rsidR="00C65259" w:rsidRDefault="00C65259" w:rsidP="00C65259">
      <w:pPr>
        <w:rPr>
          <w:ins w:id="165" w:author="Benjamin Roberts" w:date="2024-08-12T17:17:00Z" w16du:dateUtc="2024-08-12T16:17:00Z"/>
        </w:rPr>
      </w:pPr>
    </w:p>
    <w:p w14:paraId="1A10DA63" w14:textId="77777777" w:rsidR="00C65259" w:rsidRPr="00C65259" w:rsidRDefault="00C65259" w:rsidP="00C65259">
      <w:pPr>
        <w:pPrChange w:id="166" w:author="Benjamin Roberts" w:date="2024-08-12T17:17:00Z" w16du:dateUtc="2024-08-12T16:17:00Z">
          <w:pPr>
            <w:pStyle w:val="Caption"/>
            <w:jc w:val="both"/>
          </w:pPr>
        </w:pPrChange>
      </w:pPr>
    </w:p>
    <w:p w14:paraId="7F43F38E" w14:textId="77777777" w:rsidR="003814C8" w:rsidRDefault="003814C8" w:rsidP="003814C8">
      <w:pPr>
        <w:jc w:val="both"/>
      </w:pPr>
      <w:r>
        <w:lastRenderedPageBreak/>
        <w:t>I then altered my code to use this environment instead of the hard-coded value it previously had:</w:t>
      </w:r>
    </w:p>
    <w:p w14:paraId="6CE38F16" w14:textId="77777777" w:rsidR="003814C8" w:rsidRDefault="003814C8" w:rsidP="003814C8">
      <w:pPr>
        <w:jc w:val="both"/>
      </w:pPr>
      <w:r w:rsidRPr="00D70C76">
        <w:rPr>
          <w:noProof/>
        </w:rPr>
        <w:drawing>
          <wp:inline distT="0" distB="0" distL="0" distR="0" wp14:anchorId="73DA48A3" wp14:editId="18218217">
            <wp:extent cx="4909089" cy="4191441"/>
            <wp:effectExtent l="0" t="0" r="6350" b="0"/>
            <wp:docPr id="106024002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40024" name="Picture 1" descr="A screen shot of a computer screen&#10;&#10;Description automatically generated"/>
                    <pic:cNvPicPr/>
                  </pic:nvPicPr>
                  <pic:blipFill>
                    <a:blip r:embed="rId58"/>
                    <a:stretch>
                      <a:fillRect/>
                    </a:stretch>
                  </pic:blipFill>
                  <pic:spPr>
                    <a:xfrm>
                      <a:off x="0" y="0"/>
                      <a:ext cx="4912626" cy="4194461"/>
                    </a:xfrm>
                    <a:prstGeom prst="rect">
                      <a:avLst/>
                    </a:prstGeom>
                  </pic:spPr>
                </pic:pic>
              </a:graphicData>
            </a:graphic>
          </wp:inline>
        </w:drawing>
      </w:r>
    </w:p>
    <w:p w14:paraId="70F52C9C" w14:textId="2EA4C328" w:rsidR="003814C8" w:rsidRPr="00D70C76" w:rsidRDefault="003814C8" w:rsidP="003814C8">
      <w:pPr>
        <w:pStyle w:val="Caption"/>
        <w:jc w:val="both"/>
      </w:pPr>
      <w:bookmarkStart w:id="167" w:name="_Toc174381169"/>
      <w:r>
        <w:t xml:space="preserve">Figure </w:t>
      </w:r>
      <w:r>
        <w:fldChar w:fldCharType="begin"/>
      </w:r>
      <w:r>
        <w:instrText xml:space="preserve"> SEQ Figure \* ARABIC </w:instrText>
      </w:r>
      <w:r>
        <w:fldChar w:fldCharType="separate"/>
      </w:r>
      <w:r w:rsidR="006833B9">
        <w:rPr>
          <w:noProof/>
        </w:rPr>
        <w:t>46</w:t>
      </w:r>
      <w:r>
        <w:fldChar w:fldCharType="end"/>
      </w:r>
      <w:r>
        <w:t xml:space="preserve"> - Altered code to use the newly created .env file</w:t>
      </w:r>
      <w:bookmarkEnd w:id="167"/>
    </w:p>
    <w:p w14:paraId="08BD52FD" w14:textId="77777777" w:rsidR="003814C8" w:rsidRDefault="003814C8" w:rsidP="003814C8">
      <w:pPr>
        <w:jc w:val="both"/>
      </w:pPr>
      <w:r>
        <w:t>For localhost development, I used the same localhost:port URL I had before, allowing the app to still work on my development machine. When it comes to a deployment however, I can now swap this .env file for a configuration appropriate to the environment e.g. a ”.env.uat” file with the URL for a UAT version of the back end.</w:t>
      </w:r>
    </w:p>
    <w:p w14:paraId="62256031" w14:textId="77777777" w:rsidR="003814C8" w:rsidRPr="007E77D8" w:rsidRDefault="003814C8" w:rsidP="003814C8">
      <w:pPr>
        <w:jc w:val="both"/>
      </w:pPr>
      <w:r>
        <w:t>The naming of the variable is due to React requiring the “REACT_APP_” prefix on all variables, which allows React to find the variables when using the default “npm start” command to start the server (</w:t>
      </w:r>
      <w:r w:rsidRPr="007E77D8">
        <w:t>Facebook, 2024).</w:t>
      </w:r>
    </w:p>
    <w:p w14:paraId="0692720B" w14:textId="77777777" w:rsidR="003814C8" w:rsidRDefault="003814C8">
      <w:pPr>
        <w:rPr>
          <w:rFonts w:asciiTheme="majorHAnsi" w:eastAsiaTheme="majorEastAsia" w:hAnsiTheme="majorHAnsi" w:cstheme="majorBidi"/>
          <w:color w:val="2F5496" w:themeColor="accent1" w:themeShade="BF"/>
          <w:sz w:val="30"/>
          <w:szCs w:val="26"/>
        </w:rPr>
      </w:pPr>
      <w:r>
        <w:br w:type="page"/>
      </w:r>
    </w:p>
    <w:p w14:paraId="4F96D9F8" w14:textId="77777777" w:rsidR="00817A10" w:rsidRDefault="00595C13" w:rsidP="00595C13">
      <w:pPr>
        <w:pStyle w:val="Heading1"/>
      </w:pPr>
      <w:bookmarkStart w:id="168" w:name="_Toc174381109"/>
      <w:r>
        <w:lastRenderedPageBreak/>
        <w:t>Final Tech Stack</w:t>
      </w:r>
      <w:bookmarkEnd w:id="168"/>
    </w:p>
    <w:p w14:paraId="590E34AA" w14:textId="77777777" w:rsidR="00817A10" w:rsidRDefault="00817A10" w:rsidP="00817A10">
      <w:r>
        <w:t>By the end of my project, the final Tech Stack looked like this:</w:t>
      </w:r>
    </w:p>
    <w:p w14:paraId="2874AA20" w14:textId="77777777" w:rsidR="00EA7688" w:rsidRDefault="00EA7688" w:rsidP="00817A10">
      <w:r>
        <w:rPr>
          <w:noProof/>
        </w:rPr>
        <w:drawing>
          <wp:inline distT="0" distB="0" distL="0" distR="0" wp14:anchorId="3FBB67B1" wp14:editId="47173ACC">
            <wp:extent cx="4581525" cy="3248025"/>
            <wp:effectExtent l="0" t="0" r="9525" b="9525"/>
            <wp:docPr id="1376775426" name="Picture 2"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75426" name="Picture 2" descr="A black and white screen with white 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581525" cy="3248025"/>
                    </a:xfrm>
                    <a:prstGeom prst="rect">
                      <a:avLst/>
                    </a:prstGeom>
                  </pic:spPr>
                </pic:pic>
              </a:graphicData>
            </a:graphic>
          </wp:inline>
        </w:drawing>
      </w:r>
    </w:p>
    <w:p w14:paraId="391867A3" w14:textId="291FB029" w:rsidR="00595C13" w:rsidRDefault="00EA7688" w:rsidP="00EA7688">
      <w:pPr>
        <w:pStyle w:val="Caption"/>
      </w:pPr>
      <w:bookmarkStart w:id="169" w:name="_Toc174381170"/>
      <w:r>
        <w:t xml:space="preserve">Figure </w:t>
      </w:r>
      <w:r>
        <w:fldChar w:fldCharType="begin"/>
      </w:r>
      <w:r>
        <w:instrText xml:space="preserve"> SEQ Figure \* ARABIC </w:instrText>
      </w:r>
      <w:r>
        <w:fldChar w:fldCharType="separate"/>
      </w:r>
      <w:r w:rsidR="006833B9">
        <w:rPr>
          <w:noProof/>
        </w:rPr>
        <w:t>47</w:t>
      </w:r>
      <w:r>
        <w:fldChar w:fldCharType="end"/>
      </w:r>
      <w:r>
        <w:t xml:space="preserve"> - Diagram showing the Tech Stack of the full application</w:t>
      </w:r>
      <w:bookmarkEnd w:id="169"/>
      <w:r w:rsidR="00595C13">
        <w:br w:type="page"/>
      </w:r>
    </w:p>
    <w:p w14:paraId="5A6630ED" w14:textId="00EFE904" w:rsidR="00207863" w:rsidRPr="00BB4691" w:rsidRDefault="00BB4691" w:rsidP="00BB4691">
      <w:pPr>
        <w:pStyle w:val="Heading1"/>
      </w:pPr>
      <w:bookmarkStart w:id="170" w:name="_Toc174381110"/>
      <w:r>
        <w:lastRenderedPageBreak/>
        <w:t xml:space="preserve">Feedback - </w:t>
      </w:r>
      <w:r w:rsidR="009B445F" w:rsidRPr="00BB4691">
        <w:t>Review with Employer</w:t>
      </w:r>
      <w:bookmarkEnd w:id="170"/>
    </w:p>
    <w:p w14:paraId="6478CAA7" w14:textId="2F83512B" w:rsidR="00207863" w:rsidRPr="00345013" w:rsidRDefault="00207863" w:rsidP="00207863">
      <w:r>
        <w:t xml:space="preserve">When I was ready to show the </w:t>
      </w:r>
      <w:r w:rsidR="00EC79D2">
        <w:t>progress made on this</w:t>
      </w:r>
      <w:r>
        <w:t>, I made use of a regular 1 to 1 with my Line Manager to gather some feedback on the application.</w:t>
      </w:r>
      <w:ins w:id="171" w:author="Benjamin Roberts" w:date="2024-08-12T17:17:00Z" w16du:dateUtc="2024-08-12T16:17:00Z">
        <w:r w:rsidR="0042540B">
          <w:t xml:space="preserve"> From the tech stack p</w:t>
        </w:r>
      </w:ins>
      <w:ins w:id="172" w:author="Benjamin Roberts" w:date="2024-08-12T17:18:00Z" w16du:dateUtc="2024-08-12T16:18:00Z">
        <w:r w:rsidR="0042540B">
          <w:t xml:space="preserve">oint of view, my line manager would be a non-technical </w:t>
        </w:r>
      </w:ins>
      <w:ins w:id="173" w:author="Benjamin Roberts" w:date="2024-08-12T18:45:00Z" w16du:dateUtc="2024-08-12T17:45:00Z">
        <w:r w:rsidR="00441111">
          <w:t>stakeholder</w:t>
        </w:r>
      </w:ins>
      <w:ins w:id="174" w:author="Benjamin Roberts" w:date="2024-08-12T17:18:00Z" w16du:dateUtc="2024-08-12T16:18:00Z">
        <w:r w:rsidR="0042540B">
          <w:t>, but is an expert in the business context the application would be used in, so I considered him a good source of feed</w:t>
        </w:r>
      </w:ins>
      <w:ins w:id="175" w:author="Benjamin Roberts" w:date="2024-08-12T17:19:00Z" w16du:dateUtc="2024-08-12T16:19:00Z">
        <w:r w:rsidR="0042540B">
          <w:t xml:space="preserve">back for the practicality of this project. </w:t>
        </w:r>
      </w:ins>
    </w:p>
    <w:p w14:paraId="09034DC0" w14:textId="77777777" w:rsidR="00207863" w:rsidRDefault="00207863" w:rsidP="00207863">
      <w:r>
        <w:rPr>
          <w:noProof/>
        </w:rPr>
        <w:drawing>
          <wp:inline distT="0" distB="0" distL="0" distR="0" wp14:anchorId="17BDCA8C" wp14:editId="6710168D">
            <wp:extent cx="5849166" cy="2600688"/>
            <wp:effectExtent l="0" t="0" r="0" b="9525"/>
            <wp:docPr id="2123055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79213" name="Picture 1"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849166" cy="2600688"/>
                    </a:xfrm>
                    <a:prstGeom prst="rect">
                      <a:avLst/>
                    </a:prstGeom>
                  </pic:spPr>
                </pic:pic>
              </a:graphicData>
            </a:graphic>
          </wp:inline>
        </w:drawing>
      </w:r>
    </w:p>
    <w:p w14:paraId="014CFAEE" w14:textId="5395D63F" w:rsidR="00512D57" w:rsidRDefault="00207863" w:rsidP="00207863">
      <w:pPr>
        <w:pStyle w:val="Caption"/>
      </w:pPr>
      <w:bookmarkStart w:id="176" w:name="_Toc174381171"/>
      <w:r>
        <w:t xml:space="preserve">Figure </w:t>
      </w:r>
      <w:r>
        <w:fldChar w:fldCharType="begin"/>
      </w:r>
      <w:r>
        <w:instrText xml:space="preserve"> SEQ Figure \* ARABIC </w:instrText>
      </w:r>
      <w:r>
        <w:fldChar w:fldCharType="separate"/>
      </w:r>
      <w:r w:rsidR="006833B9">
        <w:rPr>
          <w:noProof/>
        </w:rPr>
        <w:t>48</w:t>
      </w:r>
      <w:r>
        <w:fldChar w:fldCharType="end"/>
      </w:r>
      <w:r>
        <w:t xml:space="preserve"> - </w:t>
      </w:r>
      <w:r w:rsidRPr="00090674">
        <w:t>Teams Call arranged to discuss Apprenticeship progress</w:t>
      </w:r>
      <w:bookmarkEnd w:id="176"/>
    </w:p>
    <w:p w14:paraId="0DE0CF52" w14:textId="77777777" w:rsidR="00EC79D2" w:rsidRDefault="00EC79D2">
      <w:r>
        <w:t>I showed the React web pages I had created and explained how the functionality works. Below are minutes of the feedback received:</w:t>
      </w:r>
    </w:p>
    <w:p w14:paraId="7AE5B1A7" w14:textId="319DFC67" w:rsidR="00EC79D2" w:rsidRPr="00625504" w:rsidRDefault="00BB4691" w:rsidP="00EC79D2">
      <w:pPr>
        <w:pStyle w:val="ListParagraph"/>
        <w:numPr>
          <w:ilvl w:val="0"/>
          <w:numId w:val="9"/>
        </w:numPr>
        <w:rPr>
          <w:i/>
          <w:iCs/>
        </w:rPr>
      </w:pPr>
      <w:r w:rsidRPr="00625504">
        <w:rPr>
          <w:i/>
          <w:iCs/>
        </w:rPr>
        <w:t>Overall, impressed with the work completed so far</w:t>
      </w:r>
    </w:p>
    <w:p w14:paraId="2571DC11" w14:textId="39FD044C" w:rsidR="00625504" w:rsidRDefault="00625504" w:rsidP="00EC79D2">
      <w:pPr>
        <w:pStyle w:val="ListParagraph"/>
        <w:numPr>
          <w:ilvl w:val="0"/>
          <w:numId w:val="9"/>
        </w:numPr>
        <w:rPr>
          <w:i/>
          <w:iCs/>
        </w:rPr>
      </w:pPr>
      <w:r>
        <w:rPr>
          <w:i/>
          <w:iCs/>
        </w:rPr>
        <w:t>Navigating the web application was simple and effective</w:t>
      </w:r>
    </w:p>
    <w:p w14:paraId="41502D69" w14:textId="0EE5EAEA" w:rsidR="00BB4691" w:rsidRDefault="00625504" w:rsidP="00EC79D2">
      <w:pPr>
        <w:pStyle w:val="ListParagraph"/>
        <w:numPr>
          <w:ilvl w:val="0"/>
          <w:numId w:val="9"/>
        </w:numPr>
        <w:rPr>
          <w:i/>
          <w:iCs/>
        </w:rPr>
      </w:pPr>
      <w:r w:rsidRPr="00625504">
        <w:rPr>
          <w:i/>
          <w:iCs/>
        </w:rPr>
        <w:t>The Summary and Premium Value pages are effective in how they can render all the data points with minimum code</w:t>
      </w:r>
    </w:p>
    <w:p w14:paraId="169FE0C1" w14:textId="2E2B3E69" w:rsidR="00625504" w:rsidRDefault="00625504" w:rsidP="00EC79D2">
      <w:pPr>
        <w:pStyle w:val="ListParagraph"/>
        <w:numPr>
          <w:ilvl w:val="0"/>
          <w:numId w:val="9"/>
        </w:numPr>
        <w:rPr>
          <w:i/>
          <w:iCs/>
        </w:rPr>
      </w:pPr>
      <w:r>
        <w:rPr>
          <w:i/>
          <w:iCs/>
        </w:rPr>
        <w:t>The Lookup function has good potential, however the CSV file used may not age well given the complexity of the data the application is using. Consider an alternative</w:t>
      </w:r>
    </w:p>
    <w:p w14:paraId="26FF9348" w14:textId="56936EF2" w:rsidR="00B124AB" w:rsidRDefault="00EC79D2">
      <w:r>
        <w:t xml:space="preserve">One concern I did raise was the timescales it would take to render all the data provided by Experian (2024) on the RawData page of my application. </w:t>
      </w:r>
      <w:r w:rsidR="00BB4691">
        <w:t>Given the scope of the project as is, my Line Manager advised that I should focus only on the most used data blocks provided by Experian.</w:t>
      </w:r>
      <w:r w:rsidR="00050702">
        <w:t xml:space="preserve"> We discussed that the CAIS (Credit Account Information Sharing) was by far the most useful data block that could be shown here, so I prioritised rendering this data on the RawData page.</w:t>
      </w:r>
      <w:r w:rsidR="00B124AB">
        <w:br w:type="page"/>
      </w:r>
    </w:p>
    <w:p w14:paraId="3D0B500D" w14:textId="77777777" w:rsidR="00EC79D2" w:rsidRDefault="00B124AB" w:rsidP="00B124AB">
      <w:pPr>
        <w:pStyle w:val="Heading1"/>
      </w:pPr>
      <w:bookmarkStart w:id="177" w:name="_Toc174381111"/>
      <w:r>
        <w:lastRenderedPageBreak/>
        <w:t xml:space="preserve">Final </w:t>
      </w:r>
      <w:r w:rsidR="002D699D">
        <w:t xml:space="preserve">Application </w:t>
      </w:r>
      <w:r>
        <w:t>Pages</w:t>
      </w:r>
      <w:bookmarkEnd w:id="177"/>
    </w:p>
    <w:p w14:paraId="666D6E57" w14:textId="0876CB0F" w:rsidR="00625504" w:rsidRPr="00625504" w:rsidRDefault="00625504" w:rsidP="00625504">
      <w:r>
        <w:t>The below figures show what the final web pages look like.</w:t>
      </w:r>
    </w:p>
    <w:p w14:paraId="345CAF4C" w14:textId="77777777" w:rsidR="00EC79D2" w:rsidRDefault="00EC79D2" w:rsidP="00EC79D2">
      <w:pPr>
        <w:pStyle w:val="Heading2"/>
      </w:pPr>
      <w:bookmarkStart w:id="178" w:name="_Toc174381112"/>
      <w:r>
        <w:t>Home.jsx</w:t>
      </w:r>
      <w:bookmarkEnd w:id="178"/>
    </w:p>
    <w:p w14:paraId="6E58F718" w14:textId="23E5659B" w:rsidR="00EC79D2" w:rsidRDefault="00EC79D2" w:rsidP="00EC79D2">
      <w:r w:rsidRPr="00EC79D2">
        <w:rPr>
          <w:noProof/>
        </w:rPr>
        <w:drawing>
          <wp:inline distT="0" distB="0" distL="0" distR="0" wp14:anchorId="3277B783" wp14:editId="3825D037">
            <wp:extent cx="6645910" cy="2923540"/>
            <wp:effectExtent l="0" t="0" r="2540" b="0"/>
            <wp:docPr id="834373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73942" name="Picture 1" descr="A screenshot of a computer&#10;&#10;Description automatically generated"/>
                    <pic:cNvPicPr/>
                  </pic:nvPicPr>
                  <pic:blipFill>
                    <a:blip r:embed="rId61"/>
                    <a:stretch>
                      <a:fillRect/>
                    </a:stretch>
                  </pic:blipFill>
                  <pic:spPr>
                    <a:xfrm>
                      <a:off x="0" y="0"/>
                      <a:ext cx="6645910" cy="2923540"/>
                    </a:xfrm>
                    <a:prstGeom prst="rect">
                      <a:avLst/>
                    </a:prstGeom>
                  </pic:spPr>
                </pic:pic>
              </a:graphicData>
            </a:graphic>
          </wp:inline>
        </w:drawing>
      </w:r>
    </w:p>
    <w:p w14:paraId="003FD004" w14:textId="562A6D98" w:rsidR="00625504" w:rsidRPr="00EC79D2" w:rsidRDefault="00625504" w:rsidP="00625504">
      <w:pPr>
        <w:pStyle w:val="Caption"/>
      </w:pPr>
      <w:bookmarkStart w:id="179" w:name="_Toc174381172"/>
      <w:r>
        <w:t xml:space="preserve">Figure </w:t>
      </w:r>
      <w:r>
        <w:fldChar w:fldCharType="begin"/>
      </w:r>
      <w:r>
        <w:instrText xml:space="preserve"> SEQ Figure \* ARABIC </w:instrText>
      </w:r>
      <w:r>
        <w:fldChar w:fldCharType="separate"/>
      </w:r>
      <w:r w:rsidR="006833B9">
        <w:rPr>
          <w:noProof/>
        </w:rPr>
        <w:t>49</w:t>
      </w:r>
      <w:r>
        <w:fldChar w:fldCharType="end"/>
      </w:r>
      <w:r>
        <w:t>- Home Page (final)</w:t>
      </w:r>
      <w:bookmarkEnd w:id="179"/>
    </w:p>
    <w:p w14:paraId="174261A9" w14:textId="77777777" w:rsidR="00EC79D2" w:rsidRDefault="00EC79D2" w:rsidP="00EC79D2">
      <w:pPr>
        <w:pStyle w:val="Heading2"/>
      </w:pPr>
      <w:bookmarkStart w:id="180" w:name="_Toc174381113"/>
      <w:r>
        <w:t>SummaryData.jsx</w:t>
      </w:r>
      <w:bookmarkEnd w:id="180"/>
    </w:p>
    <w:p w14:paraId="3F752385" w14:textId="4F484BC2" w:rsidR="00EC79D2" w:rsidRDefault="00EC79D2" w:rsidP="00EC79D2">
      <w:r w:rsidRPr="00EC79D2">
        <w:rPr>
          <w:noProof/>
        </w:rPr>
        <w:drawing>
          <wp:inline distT="0" distB="0" distL="0" distR="0" wp14:anchorId="238F307D" wp14:editId="72549389">
            <wp:extent cx="6645910" cy="3307080"/>
            <wp:effectExtent l="0" t="0" r="2540" b="7620"/>
            <wp:docPr id="1477095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95206" name="Picture 1" descr="A screenshot of a computer&#10;&#10;Description automatically generated"/>
                    <pic:cNvPicPr/>
                  </pic:nvPicPr>
                  <pic:blipFill>
                    <a:blip r:embed="rId62"/>
                    <a:stretch>
                      <a:fillRect/>
                    </a:stretch>
                  </pic:blipFill>
                  <pic:spPr>
                    <a:xfrm>
                      <a:off x="0" y="0"/>
                      <a:ext cx="6645910" cy="3307080"/>
                    </a:xfrm>
                    <a:prstGeom prst="rect">
                      <a:avLst/>
                    </a:prstGeom>
                  </pic:spPr>
                </pic:pic>
              </a:graphicData>
            </a:graphic>
          </wp:inline>
        </w:drawing>
      </w:r>
    </w:p>
    <w:p w14:paraId="2047C27C" w14:textId="402AFF2F" w:rsidR="00625504" w:rsidRPr="00EC79D2" w:rsidRDefault="00625504" w:rsidP="00625504">
      <w:pPr>
        <w:pStyle w:val="Caption"/>
      </w:pPr>
      <w:bookmarkStart w:id="181" w:name="_Toc174381173"/>
      <w:r>
        <w:t xml:space="preserve">Figure </w:t>
      </w:r>
      <w:r>
        <w:fldChar w:fldCharType="begin"/>
      </w:r>
      <w:r>
        <w:instrText xml:space="preserve"> SEQ Figure \* ARABIC </w:instrText>
      </w:r>
      <w:r>
        <w:fldChar w:fldCharType="separate"/>
      </w:r>
      <w:r w:rsidR="006833B9">
        <w:rPr>
          <w:noProof/>
        </w:rPr>
        <w:t>50</w:t>
      </w:r>
      <w:r>
        <w:fldChar w:fldCharType="end"/>
      </w:r>
      <w:r>
        <w:t xml:space="preserve"> - Summary Data page </w:t>
      </w:r>
      <w:r w:rsidRPr="003504BF">
        <w:t>(final)</w:t>
      </w:r>
      <w:bookmarkEnd w:id="181"/>
    </w:p>
    <w:p w14:paraId="69DE88C4" w14:textId="77777777" w:rsidR="00EC79D2" w:rsidRDefault="00EC79D2" w:rsidP="00EC79D2">
      <w:pPr>
        <w:pStyle w:val="Heading2"/>
      </w:pPr>
      <w:bookmarkStart w:id="182" w:name="_Toc174381114"/>
      <w:r>
        <w:lastRenderedPageBreak/>
        <w:t>PremiumValue.jsx</w:t>
      </w:r>
      <w:bookmarkEnd w:id="182"/>
    </w:p>
    <w:p w14:paraId="4FC655E5" w14:textId="7D08A482" w:rsidR="00EC79D2" w:rsidRDefault="00EC79D2" w:rsidP="00EC79D2">
      <w:pPr>
        <w:rPr>
          <w:b/>
          <w:bCs/>
        </w:rPr>
      </w:pPr>
      <w:r w:rsidRPr="00EC79D2">
        <w:rPr>
          <w:b/>
          <w:bCs/>
          <w:noProof/>
        </w:rPr>
        <w:drawing>
          <wp:inline distT="0" distB="0" distL="0" distR="0" wp14:anchorId="4F9BFCB2" wp14:editId="69B28699">
            <wp:extent cx="6645910" cy="4235450"/>
            <wp:effectExtent l="0" t="0" r="2540" b="0"/>
            <wp:docPr id="1001811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11056" name="Picture 1" descr="A screenshot of a computer&#10;&#10;Description automatically generated"/>
                    <pic:cNvPicPr/>
                  </pic:nvPicPr>
                  <pic:blipFill>
                    <a:blip r:embed="rId63"/>
                    <a:stretch>
                      <a:fillRect/>
                    </a:stretch>
                  </pic:blipFill>
                  <pic:spPr>
                    <a:xfrm>
                      <a:off x="0" y="0"/>
                      <a:ext cx="6645910" cy="4235450"/>
                    </a:xfrm>
                    <a:prstGeom prst="rect">
                      <a:avLst/>
                    </a:prstGeom>
                  </pic:spPr>
                </pic:pic>
              </a:graphicData>
            </a:graphic>
          </wp:inline>
        </w:drawing>
      </w:r>
    </w:p>
    <w:p w14:paraId="02325388" w14:textId="0BDAEA41" w:rsidR="00625504" w:rsidRPr="00EC79D2" w:rsidRDefault="00625504" w:rsidP="00625504">
      <w:pPr>
        <w:pStyle w:val="Caption"/>
        <w:rPr>
          <w:b/>
          <w:bCs/>
        </w:rPr>
      </w:pPr>
      <w:bookmarkStart w:id="183" w:name="_Toc174381174"/>
      <w:r>
        <w:t xml:space="preserve">Figure </w:t>
      </w:r>
      <w:r>
        <w:fldChar w:fldCharType="begin"/>
      </w:r>
      <w:r>
        <w:instrText xml:space="preserve"> SEQ Figure \* ARABIC </w:instrText>
      </w:r>
      <w:r>
        <w:fldChar w:fldCharType="separate"/>
      </w:r>
      <w:r w:rsidR="006833B9">
        <w:rPr>
          <w:noProof/>
        </w:rPr>
        <w:t>51</w:t>
      </w:r>
      <w:r>
        <w:fldChar w:fldCharType="end"/>
      </w:r>
      <w:r>
        <w:t xml:space="preserve">- Premium Value page </w:t>
      </w:r>
      <w:r w:rsidRPr="002D3E00">
        <w:t>(final)</w:t>
      </w:r>
      <w:bookmarkEnd w:id="183"/>
    </w:p>
    <w:p w14:paraId="0D4644D0" w14:textId="77777777" w:rsidR="00EC79D2" w:rsidRDefault="00EC79D2" w:rsidP="00EC79D2">
      <w:pPr>
        <w:pStyle w:val="Heading2"/>
      </w:pPr>
      <w:bookmarkStart w:id="184" w:name="_Toc174381115"/>
      <w:r>
        <w:t>RawData.jsx</w:t>
      </w:r>
      <w:bookmarkEnd w:id="184"/>
    </w:p>
    <w:p w14:paraId="70BEA37A" w14:textId="77777777" w:rsidR="00625504" w:rsidRDefault="00EC79D2" w:rsidP="00EC79D2">
      <w:r w:rsidRPr="00EC79D2">
        <w:rPr>
          <w:noProof/>
        </w:rPr>
        <w:drawing>
          <wp:inline distT="0" distB="0" distL="0" distR="0" wp14:anchorId="253467B7" wp14:editId="0A1D8760">
            <wp:extent cx="5762445" cy="3434012"/>
            <wp:effectExtent l="0" t="0" r="0" b="0"/>
            <wp:docPr id="1988739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39140" name="Picture 1" descr="A screenshot of a computer&#10;&#10;Description automatically generated"/>
                    <pic:cNvPicPr/>
                  </pic:nvPicPr>
                  <pic:blipFill>
                    <a:blip r:embed="rId64"/>
                    <a:stretch>
                      <a:fillRect/>
                    </a:stretch>
                  </pic:blipFill>
                  <pic:spPr>
                    <a:xfrm>
                      <a:off x="0" y="0"/>
                      <a:ext cx="5768019" cy="3437334"/>
                    </a:xfrm>
                    <a:prstGeom prst="rect">
                      <a:avLst/>
                    </a:prstGeom>
                  </pic:spPr>
                </pic:pic>
              </a:graphicData>
            </a:graphic>
          </wp:inline>
        </w:drawing>
      </w:r>
      <w:r w:rsidRPr="00EC79D2">
        <w:t xml:space="preserve"> </w:t>
      </w:r>
    </w:p>
    <w:p w14:paraId="4ACB03D1" w14:textId="07B6D0FD" w:rsidR="00740286" w:rsidRDefault="00625504" w:rsidP="00625504">
      <w:pPr>
        <w:pStyle w:val="Caption"/>
      </w:pPr>
      <w:bookmarkStart w:id="185" w:name="_Toc174381175"/>
      <w:r>
        <w:t xml:space="preserve">Figure </w:t>
      </w:r>
      <w:r>
        <w:fldChar w:fldCharType="begin"/>
      </w:r>
      <w:r>
        <w:instrText xml:space="preserve"> SEQ Figure \* ARABIC </w:instrText>
      </w:r>
      <w:r>
        <w:fldChar w:fldCharType="separate"/>
      </w:r>
      <w:r w:rsidR="006833B9">
        <w:rPr>
          <w:noProof/>
        </w:rPr>
        <w:t>52</w:t>
      </w:r>
      <w:r>
        <w:fldChar w:fldCharType="end"/>
      </w:r>
      <w:r>
        <w:t xml:space="preserve">- Raw Data page </w:t>
      </w:r>
      <w:r w:rsidRPr="008D1B1E">
        <w:t>(final)</w:t>
      </w:r>
      <w:bookmarkEnd w:id="185"/>
      <w:r w:rsidR="00512D57">
        <w:br w:type="page"/>
      </w:r>
    </w:p>
    <w:p w14:paraId="49D530E9" w14:textId="7F2C9A01" w:rsidR="005C26DC" w:rsidRDefault="005C26DC" w:rsidP="005C26DC">
      <w:pPr>
        <w:pStyle w:val="Heading1"/>
        <w:rPr>
          <w:rFonts w:asciiTheme="minorHAnsi" w:hAnsiTheme="minorHAnsi" w:cstheme="minorHAnsi"/>
        </w:rPr>
      </w:pPr>
      <w:bookmarkStart w:id="186" w:name="_Toc174381116"/>
      <w:r w:rsidRPr="002B7EBF">
        <w:rPr>
          <w:rFonts w:asciiTheme="minorHAnsi" w:hAnsiTheme="minorHAnsi" w:cstheme="minorHAnsi"/>
        </w:rPr>
        <w:lastRenderedPageBreak/>
        <w:t>Conclusions</w:t>
      </w:r>
      <w:bookmarkEnd w:id="186"/>
    </w:p>
    <w:p w14:paraId="5EFA710E" w14:textId="60F9D032" w:rsidR="00082118" w:rsidRPr="00082118" w:rsidRDefault="00082118" w:rsidP="00082118">
      <w:r>
        <w:t>Below are my thoughts from reflecting on the work completed for this project:</w:t>
      </w:r>
    </w:p>
    <w:p w14:paraId="64E9E36E" w14:textId="50A60121" w:rsidR="005C26DC" w:rsidRPr="002B7EBF" w:rsidRDefault="005C26DC" w:rsidP="005C26DC">
      <w:pPr>
        <w:pStyle w:val="Heading2"/>
        <w:rPr>
          <w:rFonts w:asciiTheme="minorHAnsi" w:hAnsiTheme="minorHAnsi" w:cstheme="minorHAnsi"/>
        </w:rPr>
      </w:pPr>
      <w:bookmarkStart w:id="187" w:name="_Toc174381117"/>
      <w:r w:rsidRPr="002B7EBF">
        <w:rPr>
          <w:rFonts w:asciiTheme="minorHAnsi" w:hAnsiTheme="minorHAnsi" w:cstheme="minorHAnsi"/>
        </w:rPr>
        <w:t>Project Outcome</w:t>
      </w:r>
      <w:bookmarkEnd w:id="187"/>
    </w:p>
    <w:p w14:paraId="3500AFBA" w14:textId="2066BFEE" w:rsidR="004C0BA5" w:rsidRDefault="005674A7" w:rsidP="00D26C6E">
      <w:pPr>
        <w:rPr>
          <w:rFonts w:cstheme="minorHAnsi"/>
        </w:rPr>
      </w:pPr>
      <w:r>
        <w:rPr>
          <w:rFonts w:cstheme="minorHAnsi"/>
        </w:rPr>
        <w:t xml:space="preserve">For the most part, the final application did achieve </w:t>
      </w:r>
      <w:del w:id="188" w:author="Benjamin Roberts" w:date="2024-08-12T18:47:00Z" w16du:dateUtc="2024-08-12T17:47:00Z">
        <w:r w:rsidDel="00441111">
          <w:rPr>
            <w:rFonts w:cstheme="minorHAnsi"/>
          </w:rPr>
          <w:delText>it’s</w:delText>
        </w:r>
      </w:del>
      <w:ins w:id="189" w:author="Benjamin Roberts" w:date="2024-08-12T18:47:00Z" w16du:dateUtc="2024-08-12T17:47:00Z">
        <w:r w:rsidR="00441111">
          <w:rPr>
            <w:rFonts w:cstheme="minorHAnsi"/>
          </w:rPr>
          <w:t>its</w:t>
        </w:r>
      </w:ins>
      <w:r>
        <w:rPr>
          <w:rFonts w:cstheme="minorHAnsi"/>
        </w:rPr>
        <w:t xml:space="preserve"> aims and met its requirements</w:t>
      </w:r>
      <w:r w:rsidR="002302A5">
        <w:rPr>
          <w:rFonts w:cstheme="minorHAnsi"/>
        </w:rPr>
        <w:t>, however</w:t>
      </w:r>
      <w:r>
        <w:rPr>
          <w:rFonts w:cstheme="minorHAnsi"/>
        </w:rPr>
        <w:t xml:space="preserve"> I did run into many challenges being able to make this wor</w:t>
      </w:r>
      <w:r w:rsidR="002302A5">
        <w:rPr>
          <w:rFonts w:cstheme="minorHAnsi"/>
        </w:rPr>
        <w:t>k</w:t>
      </w:r>
      <w:r>
        <w:rPr>
          <w:rFonts w:cstheme="minorHAnsi"/>
        </w:rPr>
        <w:t>.</w:t>
      </w:r>
    </w:p>
    <w:p w14:paraId="2EE24E37" w14:textId="4E3A9DF5" w:rsidR="005674A7" w:rsidRDefault="005674A7" w:rsidP="00D26C6E">
      <w:pPr>
        <w:rPr>
          <w:rFonts w:cstheme="minorHAnsi"/>
        </w:rPr>
      </w:pPr>
      <w:r>
        <w:rPr>
          <w:rFonts w:cstheme="minorHAnsi"/>
        </w:rPr>
        <w:t xml:space="preserve">Being unable to include the “mssql” Node.js package directly into my </w:t>
      </w:r>
      <w:r w:rsidR="002302A5">
        <w:rPr>
          <w:rFonts w:cstheme="minorHAnsi"/>
        </w:rPr>
        <w:t xml:space="preserve">React application was a significant hurdle I had to overcome to complete this project, as making a database connection was a fundamental requirement set in the project acceptance criteria. Researching the errors I was getting led me to concepts I had not encountered before e.g. polyfills. </w:t>
      </w:r>
      <w:r w:rsidR="00334A0E">
        <w:rPr>
          <w:rFonts w:cstheme="minorHAnsi"/>
        </w:rPr>
        <w:t>I was able to eventually resolve the errors I faced by setting up a dedicated backend, but this had the impact of unexpected scope creep.</w:t>
      </w:r>
    </w:p>
    <w:p w14:paraId="1BC807DC" w14:textId="7147F2D2" w:rsidR="00F80386" w:rsidRDefault="00F80386" w:rsidP="00F80386">
      <w:pPr>
        <w:pStyle w:val="Heading2"/>
        <w:rPr>
          <w:rFonts w:asciiTheme="minorHAnsi" w:hAnsiTheme="minorHAnsi" w:cstheme="minorHAnsi"/>
        </w:rPr>
      </w:pPr>
      <w:bookmarkStart w:id="190" w:name="_Toc174381118"/>
      <w:r w:rsidRPr="002B7EBF">
        <w:rPr>
          <w:rFonts w:asciiTheme="minorHAnsi" w:hAnsiTheme="minorHAnsi" w:cstheme="minorHAnsi"/>
        </w:rPr>
        <w:t xml:space="preserve">Future </w:t>
      </w:r>
      <w:r w:rsidR="003A1651" w:rsidRPr="002B7EBF">
        <w:rPr>
          <w:rFonts w:asciiTheme="minorHAnsi" w:hAnsiTheme="minorHAnsi" w:cstheme="minorHAnsi"/>
        </w:rPr>
        <w:t>Additions</w:t>
      </w:r>
      <w:bookmarkEnd w:id="190"/>
    </w:p>
    <w:p w14:paraId="614AD890" w14:textId="64DFB0D0" w:rsidR="00E74EC2" w:rsidRDefault="00E74EC2" w:rsidP="00E74EC2">
      <w:r>
        <w:t>If I were to take this project further, below are a few things I would like to add/do differently:</w:t>
      </w:r>
    </w:p>
    <w:p w14:paraId="2D7A2A4C" w14:textId="1D99DC38" w:rsidR="00E74EC2" w:rsidRDefault="00E74EC2" w:rsidP="00E74EC2">
      <w:pPr>
        <w:pStyle w:val="ListParagraph"/>
        <w:numPr>
          <w:ilvl w:val="0"/>
          <w:numId w:val="9"/>
        </w:numPr>
      </w:pPr>
      <w:r>
        <w:t xml:space="preserve">Try using a different framework for the backend rather than the Node.js Express framework. I found this framework to be awkward to use for the functionality I needed, mainly due to the confusing syntax around how it defines </w:t>
      </w:r>
      <w:del w:id="191" w:author="Benjamin Roberts" w:date="2024-08-12T18:47:00Z" w16du:dateUtc="2024-08-12T17:47:00Z">
        <w:r w:rsidDel="00441111">
          <w:delText>it’s</w:delText>
        </w:r>
      </w:del>
      <w:ins w:id="192" w:author="Benjamin Roberts" w:date="2024-08-12T18:47:00Z" w16du:dateUtc="2024-08-12T17:47:00Z">
        <w:r w:rsidR="00441111">
          <w:t>its</w:t>
        </w:r>
      </w:ins>
      <w:r>
        <w:t xml:space="preserve"> endpoints and how it makes the request and response available to the developer</w:t>
      </w:r>
    </w:p>
    <w:p w14:paraId="1CFD1E78" w14:textId="6639C4B4" w:rsidR="00E74EC2" w:rsidRDefault="00E74EC2" w:rsidP="00E74EC2">
      <w:pPr>
        <w:pStyle w:val="ListParagraph"/>
        <w:numPr>
          <w:ilvl w:val="0"/>
          <w:numId w:val="9"/>
        </w:numPr>
      </w:pPr>
      <w:r>
        <w:t xml:space="preserve">Explore using a dedicated CSS Framework to handle the formatting of the </w:t>
      </w:r>
      <w:del w:id="193" w:author="Benjamin Roberts" w:date="2024-08-12T18:48:00Z" w16du:dateUtc="2024-08-12T17:48:00Z">
        <w:r w:rsidDel="00441111">
          <w:delText>Front End</w:delText>
        </w:r>
      </w:del>
      <w:ins w:id="194" w:author="Benjamin Roberts" w:date="2024-08-12T18:48:00Z" w16du:dateUtc="2024-08-12T17:48:00Z">
        <w:r w:rsidR="00441111">
          <w:t>Front-End</w:t>
        </w:r>
      </w:ins>
      <w:r>
        <w:t xml:space="preserve"> application. CSS is something I have not been enjoying working with, so Frameworks to simplify </w:t>
      </w:r>
      <w:r w:rsidR="00E471C5">
        <w:t>its</w:t>
      </w:r>
      <w:r>
        <w:t xml:space="preserve"> use would be preferable to use in future.</w:t>
      </w:r>
      <w:r w:rsidR="0082305D">
        <w:t xml:space="preserve"> Frameworks I could look at </w:t>
      </w:r>
      <w:del w:id="195" w:author="Benjamin Roberts" w:date="2024-08-12T18:48:00Z" w16du:dateUtc="2024-08-12T17:48:00Z">
        <w:r w:rsidR="0082305D" w:rsidDel="00441111">
          <w:delText>include:</w:delText>
        </w:r>
      </w:del>
      <w:ins w:id="196" w:author="Benjamin Roberts" w:date="2024-08-12T18:48:00Z" w16du:dateUtc="2024-08-12T17:48:00Z">
        <w:r w:rsidR="00441111">
          <w:t>include</w:t>
        </w:r>
      </w:ins>
      <w:r w:rsidR="0082305D">
        <w:t xml:space="preserve"> Bootstrap, Tailwind &amp; Foundation (</w:t>
      </w:r>
      <w:r w:rsidR="0082305D" w:rsidRPr="0082305D">
        <w:t>W3Techs</w:t>
      </w:r>
      <w:r w:rsidR="0082305D">
        <w:t>, 2024 and</w:t>
      </w:r>
      <w:r w:rsidR="0082305D" w:rsidRPr="0082305D">
        <w:t xml:space="preserve"> WeAreDevelopers</w:t>
      </w:r>
      <w:r w:rsidR="0082305D">
        <w:t>, 2023)</w:t>
      </w:r>
    </w:p>
    <w:p w14:paraId="0215E890" w14:textId="147F5FEB" w:rsidR="003C0230" w:rsidRDefault="003C0230" w:rsidP="00E74EC2">
      <w:pPr>
        <w:pStyle w:val="ListParagraph"/>
        <w:numPr>
          <w:ilvl w:val="0"/>
          <w:numId w:val="9"/>
        </w:numPr>
      </w:pPr>
      <w:r>
        <w:t>Rethink how the lookup function in my code used to display the data definitions works. While the version I have works, it has a few flaws I’m not satisfied with:</w:t>
      </w:r>
    </w:p>
    <w:p w14:paraId="1BB7E106" w14:textId="3ED06593" w:rsidR="003C0230" w:rsidRDefault="003C0230" w:rsidP="003C0230">
      <w:pPr>
        <w:pStyle w:val="ListParagraph"/>
        <w:numPr>
          <w:ilvl w:val="1"/>
          <w:numId w:val="9"/>
        </w:numPr>
      </w:pPr>
      <w:r>
        <w:t>Using</w:t>
      </w:r>
      <w:r w:rsidR="00B113A5">
        <w:t xml:space="preserve"> the</w:t>
      </w:r>
      <w:r>
        <w:t xml:space="preserve"> native </w:t>
      </w:r>
      <w:del w:id="197" w:author="Benjamin Roberts" w:date="2024-08-12T18:45:00Z" w16du:dateUtc="2024-08-12T17:45:00Z">
        <w:r w:rsidDel="00441111">
          <w:delText>Javascript</w:delText>
        </w:r>
      </w:del>
      <w:ins w:id="198" w:author="Benjamin Roberts" w:date="2024-08-12T18:45:00Z" w16du:dateUtc="2024-08-12T17:45:00Z">
        <w:r w:rsidR="00441111">
          <w:t>JavaScript</w:t>
        </w:r>
      </w:ins>
      <w:r w:rsidR="00B113A5">
        <w:t xml:space="preserve"> alert() function</w:t>
      </w:r>
      <w:r>
        <w:t xml:space="preserve"> poses a breaking issue if the users machine blocks these</w:t>
      </w:r>
      <w:r w:rsidR="00B113A5">
        <w:t xml:space="preserve"> e.g. Firefox provides this functionality (</w:t>
      </w:r>
      <w:r w:rsidR="00B113A5" w:rsidRPr="00B113A5">
        <w:t>Mozilla Support</w:t>
      </w:r>
      <w:r w:rsidR="00B113A5">
        <w:t>, n.d.). It would be preferable to display a dedicated HTML element with the information that can be dismissed by the user.</w:t>
      </w:r>
    </w:p>
    <w:p w14:paraId="6A95608B" w14:textId="7973A62E" w:rsidR="00B113A5" w:rsidRDefault="00971858" w:rsidP="003C0230">
      <w:pPr>
        <w:pStyle w:val="ListParagraph"/>
        <w:numPr>
          <w:ilvl w:val="1"/>
          <w:numId w:val="9"/>
        </w:numPr>
      </w:pPr>
      <w:r>
        <w:t xml:space="preserve">A CSV file I don’t feel is the most reliable way to store this information. One key issue I have is that the current solution only works reliably if there is a single record in the file to return, which I believe would break from a full UAT test of the application. From speaking to a peer privately (who does not work for Vanquis), an alternative we identified was a </w:t>
      </w:r>
      <w:r w:rsidR="00B1080A">
        <w:t>SQLite</w:t>
      </w:r>
      <w:r>
        <w:t xml:space="preserve"> database, which </w:t>
      </w:r>
      <w:r w:rsidR="00D53ECF">
        <w:t>is a lightweight public domain database what can be deployed directly with an application</w:t>
      </w:r>
      <w:r w:rsidR="003B3B5E">
        <w:t xml:space="preserve"> (</w:t>
      </w:r>
      <w:r w:rsidR="003B3B5E" w:rsidRPr="00D53ECF">
        <w:t>SQLite</w:t>
      </w:r>
      <w:r w:rsidR="003B3B5E">
        <w:t>, n.d.)</w:t>
      </w:r>
      <w:r w:rsidR="008519AA">
        <w:t xml:space="preserve">. </w:t>
      </w:r>
    </w:p>
    <w:p w14:paraId="0F46CC57" w14:textId="41BB58DD" w:rsidR="0082305D" w:rsidRPr="00E74EC2" w:rsidRDefault="00E471C5" w:rsidP="00E74EC2">
      <w:pPr>
        <w:pStyle w:val="ListParagraph"/>
        <w:numPr>
          <w:ilvl w:val="0"/>
          <w:numId w:val="9"/>
        </w:numPr>
      </w:pPr>
      <w:r>
        <w:t xml:space="preserve">Discover how to get a working deployed version of the full application (Front End and Back End) that </w:t>
      </w:r>
      <w:del w:id="199" w:author="Benjamin Roberts" w:date="2024-08-12T18:49:00Z" w16du:dateUtc="2024-08-12T17:49:00Z">
        <w:r w:rsidDel="00441111">
          <w:delText>are capable of communicating</w:delText>
        </w:r>
      </w:del>
      <w:ins w:id="200" w:author="Benjamin Roberts" w:date="2024-08-12T18:49:00Z" w16du:dateUtc="2024-08-12T17:49:00Z">
        <w:r w:rsidR="00441111">
          <w:t>can communicate</w:t>
        </w:r>
      </w:ins>
      <w:r>
        <w:t xml:space="preserve"> with each other. The furthest I got with this project was deploying a Front End only (see Appendix). This will be critical to making my developed applications available to end users.</w:t>
      </w:r>
    </w:p>
    <w:p w14:paraId="43AAC680" w14:textId="098DFFDC" w:rsidR="00487F49" w:rsidRDefault="00487F49">
      <w:r>
        <w:br w:type="page"/>
      </w:r>
    </w:p>
    <w:p w14:paraId="33CA722D" w14:textId="7BBD0A2B" w:rsidR="00F71FD1" w:rsidRDefault="009D7854" w:rsidP="0055488A">
      <w:pPr>
        <w:pStyle w:val="Heading1"/>
        <w:rPr>
          <w:rFonts w:asciiTheme="minorHAnsi" w:hAnsiTheme="minorHAnsi" w:cstheme="minorHAnsi"/>
        </w:rPr>
      </w:pPr>
      <w:bookmarkStart w:id="201" w:name="_Toc174381119"/>
      <w:r w:rsidRPr="002B7EBF">
        <w:rPr>
          <w:rFonts w:asciiTheme="minorHAnsi" w:hAnsiTheme="minorHAnsi" w:cstheme="minorHAnsi"/>
        </w:rPr>
        <w:lastRenderedPageBreak/>
        <w:t>References</w:t>
      </w:r>
      <w:bookmarkStart w:id="202" w:name="_Communications"/>
      <w:bookmarkEnd w:id="201"/>
      <w:bookmarkEnd w:id="202"/>
    </w:p>
    <w:p w14:paraId="022D5344" w14:textId="54AA1EE5" w:rsidR="0055488A" w:rsidRDefault="00487F49" w:rsidP="0055488A">
      <w:r w:rsidRPr="00487F49">
        <w:t xml:space="preserve">Amazon AWS. (2024). What is SDLC (Software Development Lifecycle)?. [Online]. AWS. Last Updated: 2024. Available at: </w:t>
      </w:r>
      <w:hyperlink r:id="rId65" w:anchor=":~:text=The%20software%20development%20lifecycle%20(SDLC,expectations%20during%20production%20and%20beyond" w:history="1">
        <w:r w:rsidRPr="00803C7D">
          <w:rPr>
            <w:rStyle w:val="Hyperlink"/>
          </w:rPr>
          <w:t>https://aws.amazon.com/what-is/sdlc/#:~:text=The%20software%20development%20lifecycle%20(SDLC,expectations%20during%20production%20and%20beyond</w:t>
        </w:r>
      </w:hyperlink>
      <w:r w:rsidRPr="00487F49">
        <w:t>.</w:t>
      </w:r>
      <w:r>
        <w:t xml:space="preserve">  </w:t>
      </w:r>
      <w:r w:rsidRPr="00487F49">
        <w:t>[Accessed 28 June 2024].</w:t>
      </w:r>
    </w:p>
    <w:p w14:paraId="7490078F" w14:textId="77777777" w:rsidR="00EB456C" w:rsidRDefault="00EB456C" w:rsidP="0055488A"/>
    <w:p w14:paraId="76ACED3B" w14:textId="395C6329" w:rsidR="00BC56BF" w:rsidRDefault="00E33E7D" w:rsidP="0055488A">
      <w:r w:rsidRPr="00E33E7D">
        <w:t>Barger, R. (2021). How to Create a React App with a Node Backend: The Complete Guide. [Online]. FreeCodeCamp. Last Updated: 2021. Available at: https://www.freecodecamp.org/news/how-to-create-a-react-app-with-a-node-backend-the-complete-guide/ [Accessed 5 July 2024].</w:t>
      </w:r>
    </w:p>
    <w:p w14:paraId="23603EFD" w14:textId="77777777" w:rsidR="00EB456C" w:rsidRDefault="00EB456C" w:rsidP="0055488A"/>
    <w:p w14:paraId="4B97215C" w14:textId="75109965" w:rsidR="006569CF" w:rsidRDefault="006569CF" w:rsidP="0055488A">
      <w:pPr>
        <w:rPr>
          <w:rFonts w:cstheme="minorHAnsi"/>
        </w:rPr>
      </w:pPr>
      <w:r w:rsidRPr="002B7EBF">
        <w:rPr>
          <w:rFonts w:cstheme="minorHAnsi"/>
        </w:rPr>
        <w:t xml:space="preserve">Experian. (2024). DelphiSelect API Documentation - for Credit Decisioning data. [Online]. DelphiSelect API Documentation. Last Updated: 2024. Available at: </w:t>
      </w:r>
      <w:hyperlink r:id="rId66" w:history="1">
        <w:r w:rsidRPr="002B7EBF">
          <w:rPr>
            <w:rStyle w:val="Hyperlink"/>
            <w:rFonts w:cstheme="minorHAnsi"/>
          </w:rPr>
          <w:t>https://developer.experian.com/products/uk/delphi-select/delphi-select-api-docs</w:t>
        </w:r>
      </w:hyperlink>
      <w:r w:rsidRPr="002B7EBF">
        <w:rPr>
          <w:rFonts w:cstheme="minorHAnsi"/>
        </w:rPr>
        <w:t xml:space="preserve">  [Accessed 17 May 2024].</w:t>
      </w:r>
    </w:p>
    <w:p w14:paraId="1ACC48F8" w14:textId="77777777" w:rsidR="00EB456C" w:rsidRPr="006569CF" w:rsidRDefault="00EB456C" w:rsidP="0055488A">
      <w:pPr>
        <w:rPr>
          <w:rFonts w:cstheme="minorHAnsi"/>
        </w:rPr>
      </w:pPr>
    </w:p>
    <w:p w14:paraId="0FA02ADA" w14:textId="30A202DE" w:rsidR="00E33E7D" w:rsidRDefault="00F905CF" w:rsidP="0055488A">
      <w:pPr>
        <w:rPr>
          <w:rStyle w:val="Hyperlink"/>
        </w:rPr>
      </w:pPr>
      <w:r>
        <w:t xml:space="preserve">Express. (n.d.). </w:t>
      </w:r>
      <w:r>
        <w:rPr>
          <w:rStyle w:val="Emphasis"/>
        </w:rPr>
        <w:t>Express application generator</w:t>
      </w:r>
      <w:r>
        <w:t>. [</w:t>
      </w:r>
      <w:r w:rsidRPr="00E33E7D">
        <w:t xml:space="preserve">Accessed </w:t>
      </w:r>
      <w:r>
        <w:t xml:space="preserve">July 6, 2024], from </w:t>
      </w:r>
      <w:hyperlink r:id="rId67" w:tgtFrame="_new" w:history="1">
        <w:r>
          <w:rPr>
            <w:rStyle w:val="Hyperlink"/>
          </w:rPr>
          <w:t>https://expressjs.com/en/starter/generator.html</w:t>
        </w:r>
      </w:hyperlink>
    </w:p>
    <w:p w14:paraId="78F348AE" w14:textId="77777777" w:rsidR="00EB456C" w:rsidRDefault="00EB456C" w:rsidP="0055488A">
      <w:pPr>
        <w:rPr>
          <w:rStyle w:val="Hyperlink"/>
        </w:rPr>
      </w:pPr>
    </w:p>
    <w:p w14:paraId="704942CA" w14:textId="7273DCEA" w:rsidR="005C0ECA" w:rsidRDefault="005C0ECA" w:rsidP="005C0ECA">
      <w:r w:rsidRPr="005C0ECA">
        <w:t xml:space="preserve">Facebook. (2024). Adding custom environment variables. </w:t>
      </w:r>
      <w:r w:rsidRPr="005C0ECA">
        <w:rPr>
          <w:i/>
          <w:iCs/>
        </w:rPr>
        <w:t>Create React App Documentation</w:t>
      </w:r>
      <w:r w:rsidRPr="005C0ECA">
        <w:t xml:space="preserve">. Available at: </w:t>
      </w:r>
      <w:hyperlink r:id="rId68" w:tgtFrame="_new" w:history="1">
        <w:r w:rsidRPr="005C0ECA">
          <w:rPr>
            <w:rStyle w:val="Hyperlink"/>
          </w:rPr>
          <w:t>https://create-react-app.dev/docs/adding-custom-environment-variables/</w:t>
        </w:r>
      </w:hyperlink>
      <w:r w:rsidRPr="005C0ECA">
        <w:t xml:space="preserve"> (Accessed: 5 August 2024).</w:t>
      </w:r>
    </w:p>
    <w:p w14:paraId="0DA2E1FC" w14:textId="77777777" w:rsidR="00EB456C" w:rsidRDefault="00EB456C" w:rsidP="005C0ECA">
      <w:pPr>
        <w:rPr>
          <w:rStyle w:val="Hyperlink"/>
        </w:rPr>
      </w:pPr>
    </w:p>
    <w:p w14:paraId="0B631031" w14:textId="38B042BD" w:rsidR="004F4304" w:rsidRDefault="004F4304" w:rsidP="0055488A">
      <w:r w:rsidRPr="004F4304">
        <w:t xml:space="preserve">Iconic Digital Marketing Agency. (2024) The importance of brand guidelines. Available at: </w:t>
      </w:r>
      <w:hyperlink r:id="rId69" w:tgtFrame="_new" w:history="1">
        <w:r w:rsidRPr="004F4304">
          <w:rPr>
            <w:rStyle w:val="Hyperlink"/>
          </w:rPr>
          <w:t>https://iconicdigitalagency.com/blog/branding/the-importance-of-brand-guidelines/</w:t>
        </w:r>
      </w:hyperlink>
      <w:r w:rsidRPr="004F4304">
        <w:t xml:space="preserve"> (Accessed: 5 August 2024).</w:t>
      </w:r>
    </w:p>
    <w:p w14:paraId="4CF5C865" w14:textId="77777777" w:rsidR="00EB456C" w:rsidRDefault="00EB456C" w:rsidP="0055488A"/>
    <w:p w14:paraId="4B364415" w14:textId="57CBEED7" w:rsidR="002B7520" w:rsidRDefault="002B7520" w:rsidP="0055488A">
      <w:r w:rsidRPr="002B7520">
        <w:t>Mozilla. (2024</w:t>
      </w:r>
      <w:r w:rsidR="00A628FD">
        <w:t>a</w:t>
      </w:r>
      <w:r w:rsidRPr="002B7520">
        <w:t xml:space="preserve">). Polyfill. [Online]. developer.mozilla.org. Last Updated: 2024. Available at: </w:t>
      </w:r>
      <w:hyperlink r:id="rId70" w:history="1">
        <w:r w:rsidRPr="003D2228">
          <w:rPr>
            <w:rStyle w:val="Hyperlink"/>
          </w:rPr>
          <w:t>https://developer.mozilla.org/en-US/docs/Glossary/Polyfill</w:t>
        </w:r>
      </w:hyperlink>
      <w:r>
        <w:t xml:space="preserve"> </w:t>
      </w:r>
      <w:r w:rsidRPr="002B7520">
        <w:t xml:space="preserve"> [Accessed 5 July 2024].</w:t>
      </w:r>
    </w:p>
    <w:p w14:paraId="37AE8C0D" w14:textId="77777777" w:rsidR="00EB456C" w:rsidRDefault="00EB456C" w:rsidP="0055488A"/>
    <w:p w14:paraId="2C7CEE6F" w14:textId="459698A7" w:rsidR="00A628FD" w:rsidRDefault="00A628FD" w:rsidP="0055488A">
      <w:r w:rsidRPr="00A628FD">
        <w:t>Mozilla. (202</w:t>
      </w:r>
      <w:r>
        <w:t>4b</w:t>
      </w:r>
      <w:r w:rsidRPr="00A628FD">
        <w:t>). </w:t>
      </w:r>
      <w:r w:rsidRPr="00A628FD">
        <w:rPr>
          <w:i/>
          <w:iCs/>
        </w:rPr>
        <w:t>CSS - Top Property</w:t>
      </w:r>
      <w:r w:rsidRPr="00A628FD">
        <w:t>. [Online]. Mozilla Developer. Last Updated: 2024. Available at: https://developer.mozilla.org/en-US/docs/Web/CSS/top [Accessed 9 August 2024].</w:t>
      </w:r>
    </w:p>
    <w:p w14:paraId="28892CA3" w14:textId="77777777" w:rsidR="00EB456C" w:rsidRDefault="00EB456C" w:rsidP="0055488A"/>
    <w:p w14:paraId="3E49516B" w14:textId="1DC54453" w:rsidR="00B113A5" w:rsidRDefault="00B113A5" w:rsidP="0055488A">
      <w:r w:rsidRPr="00B113A5">
        <w:t xml:space="preserve">Mozilla Support. (n.d.). Pop-up blocker settings, exceptions and troubleshooting. [online] Available at: </w:t>
      </w:r>
      <w:hyperlink r:id="rId71" w:tgtFrame="_new" w:history="1">
        <w:r w:rsidRPr="00B113A5">
          <w:rPr>
            <w:rStyle w:val="Hyperlink"/>
          </w:rPr>
          <w:t>https://support.mozilla.org/en-US/kb/pop-blocker-settings-exceptions-troubleshooting</w:t>
        </w:r>
      </w:hyperlink>
      <w:r w:rsidRPr="00B113A5">
        <w:t xml:space="preserve"> [Accessed 6 Aug. 2024].</w:t>
      </w:r>
    </w:p>
    <w:p w14:paraId="6A25C65B" w14:textId="77777777" w:rsidR="00EB456C" w:rsidRDefault="00EB456C" w:rsidP="0055488A"/>
    <w:p w14:paraId="639AF0CA" w14:textId="1FD49424" w:rsidR="007A172B" w:rsidRDefault="007A172B" w:rsidP="0055488A">
      <w:r w:rsidRPr="007A172B">
        <w:t>Microsoft. (2024). </w:t>
      </w:r>
      <w:r w:rsidRPr="007A172B">
        <w:rPr>
          <w:i/>
          <w:iCs/>
        </w:rPr>
        <w:t>Proof of concept connecting to SQL using Node.js</w:t>
      </w:r>
      <w:r w:rsidRPr="007A172B">
        <w:t xml:space="preserve">. [Online]. . Available at: </w:t>
      </w:r>
      <w:hyperlink r:id="rId72" w:history="1">
        <w:r w:rsidRPr="007A172B">
          <w:rPr>
            <w:rStyle w:val="Hyperlink"/>
          </w:rPr>
          <w:t>Step 3: Connecting to SQL using Node.js - Node.js driver for SQL Server | Microsoft Learn</w:t>
        </w:r>
      </w:hyperlink>
      <w:r>
        <w:t xml:space="preserve"> </w:t>
      </w:r>
      <w:r w:rsidRPr="007A172B">
        <w:t xml:space="preserve"> [Accessed 9 August 2024].</w:t>
      </w:r>
    </w:p>
    <w:p w14:paraId="5948D17D" w14:textId="77777777" w:rsidR="00EB456C" w:rsidRDefault="00EB456C" w:rsidP="0055488A"/>
    <w:p w14:paraId="7526382D" w14:textId="1936BA6F" w:rsidR="00762704" w:rsidRDefault="00762704" w:rsidP="0055488A">
      <w:r w:rsidRPr="00762704">
        <w:t xml:space="preserve">React Router. (n.d.). Link. [Online]. React Router - Link Object. Available at: </w:t>
      </w:r>
      <w:hyperlink r:id="rId73" w:history="1">
        <w:r w:rsidRPr="003B2E5F">
          <w:rPr>
            <w:rStyle w:val="Hyperlink"/>
          </w:rPr>
          <w:t>https://reactrouter.com/en/main/components/link</w:t>
        </w:r>
      </w:hyperlink>
      <w:r>
        <w:t xml:space="preserve"> </w:t>
      </w:r>
      <w:r w:rsidRPr="00762704">
        <w:t xml:space="preserve"> [Accessed 9 August 2024].</w:t>
      </w:r>
    </w:p>
    <w:p w14:paraId="74AA5A71" w14:textId="77777777" w:rsidR="00EB456C" w:rsidRDefault="00EB456C" w:rsidP="0055488A"/>
    <w:p w14:paraId="1687A213" w14:textId="56B19176" w:rsidR="00D53ECF" w:rsidRDefault="00D53ECF" w:rsidP="0055488A">
      <w:r w:rsidRPr="00D53ECF">
        <w:lastRenderedPageBreak/>
        <w:t xml:space="preserve">SQLite. (n.d.). SQLite Features. [online] Available at: </w:t>
      </w:r>
      <w:hyperlink r:id="rId74" w:tgtFrame="_new" w:history="1">
        <w:r w:rsidRPr="00D53ECF">
          <w:rPr>
            <w:rStyle w:val="Hyperlink"/>
          </w:rPr>
          <w:t>https://www.sqlite.org/features.html</w:t>
        </w:r>
      </w:hyperlink>
      <w:r w:rsidRPr="00D53ECF">
        <w:t xml:space="preserve"> [Accessed 6 Aug. 2024].</w:t>
      </w:r>
    </w:p>
    <w:p w14:paraId="66FCD677" w14:textId="0C8F005B" w:rsidR="00EB456C" w:rsidRDefault="00EB456C" w:rsidP="0055488A">
      <w:r w:rsidRPr="00EB456C">
        <w:t xml:space="preserve">Stack Overflow. (2014). No 'Access-Control-Allow-Origin' - Node / Apache Port Issue. [Online]. Stack Overflow. Last Updated: 2014. Available at: </w:t>
      </w:r>
      <w:hyperlink r:id="rId75" w:history="1">
        <w:r w:rsidRPr="003B2E5F">
          <w:rPr>
            <w:rStyle w:val="Hyperlink"/>
          </w:rPr>
          <w:t>https://stackoverflow.com/questions/18310394/no-access-control-allow-origin-node-apache-port-issue</w:t>
        </w:r>
      </w:hyperlink>
      <w:r>
        <w:t xml:space="preserve"> </w:t>
      </w:r>
      <w:r w:rsidRPr="00EB456C">
        <w:t xml:space="preserve"> [Accessed 9 August 2024].</w:t>
      </w:r>
    </w:p>
    <w:p w14:paraId="11BCCAA0" w14:textId="54B09D19" w:rsidR="002871DD" w:rsidRDefault="00BC56BF" w:rsidP="0055488A">
      <w:r w:rsidRPr="00BC56BF">
        <w:t xml:space="preserve">Stack Overflow. (2024). babel-preset-react-app, is importing the "@babel/plugin-proposal-private-property-in-object" package without declaring. [Online]. Stack Overflow. Last Updated: 2024. Available at: </w:t>
      </w:r>
      <w:hyperlink r:id="rId76" w:history="1">
        <w:r w:rsidRPr="00E104D0">
          <w:rPr>
            <w:rStyle w:val="Hyperlink"/>
          </w:rPr>
          <w:t>https://stackoverflow.com/questions/76435306/babel-preset-react-app-is-importing-the-babel-plugin-proposal-private-propert</w:t>
        </w:r>
      </w:hyperlink>
      <w:r>
        <w:t xml:space="preserve"> </w:t>
      </w:r>
      <w:r w:rsidRPr="00BC56BF">
        <w:t xml:space="preserve"> [Accessed 28 June 2024].</w:t>
      </w:r>
    </w:p>
    <w:p w14:paraId="35352BC1" w14:textId="77777777" w:rsidR="00EB456C" w:rsidRDefault="00EB456C" w:rsidP="0055488A"/>
    <w:p w14:paraId="7152ACA5" w14:textId="264EAB2C" w:rsidR="002871DD" w:rsidRDefault="002871DD" w:rsidP="0055488A">
      <w:r w:rsidRPr="002871DD">
        <w:t xml:space="preserve">Yasar, K. (2024) 'What is an API endpoint?', </w:t>
      </w:r>
      <w:r w:rsidRPr="002871DD">
        <w:rPr>
          <w:i/>
          <w:iCs/>
        </w:rPr>
        <w:t>TechTarget</w:t>
      </w:r>
      <w:r w:rsidRPr="002871DD">
        <w:t xml:space="preserve">, July. Available at: </w:t>
      </w:r>
      <w:hyperlink r:id="rId77" w:tgtFrame="_new" w:history="1">
        <w:r w:rsidRPr="002871DD">
          <w:rPr>
            <w:rStyle w:val="Hyperlink"/>
          </w:rPr>
          <w:t>https://www.techtarget.com/searchapparchitecture/definition/API-endpoint</w:t>
        </w:r>
      </w:hyperlink>
      <w:r w:rsidRPr="002871DD">
        <w:t xml:space="preserve"> (Accessed: 5 August 2024).</w:t>
      </w:r>
    </w:p>
    <w:p w14:paraId="4625B853" w14:textId="77777777" w:rsidR="00EB456C" w:rsidRDefault="00EB456C" w:rsidP="0055488A"/>
    <w:p w14:paraId="68458408" w14:textId="4F600EBB" w:rsidR="0082305D" w:rsidRDefault="0082305D" w:rsidP="0055488A">
      <w:r w:rsidRPr="0082305D">
        <w:t xml:space="preserve">WeAreDevelopers. (2023). Best CSS Frameworks. [online] Available at: </w:t>
      </w:r>
      <w:hyperlink r:id="rId78" w:tgtFrame="_new" w:history="1">
        <w:r w:rsidRPr="0082305D">
          <w:rPr>
            <w:rStyle w:val="Hyperlink"/>
          </w:rPr>
          <w:t>https://www.wearedevelopers.com/magazine/best-css-frameworks</w:t>
        </w:r>
      </w:hyperlink>
      <w:r w:rsidRPr="0082305D">
        <w:t xml:space="preserve"> [Accessed 6 Aug. 2024].</w:t>
      </w:r>
    </w:p>
    <w:p w14:paraId="6A0F6F09" w14:textId="77777777" w:rsidR="00EB456C" w:rsidRDefault="00EB456C" w:rsidP="0055488A"/>
    <w:p w14:paraId="5193EFB5" w14:textId="2530A01C" w:rsidR="004B565C" w:rsidRDefault="004B565C" w:rsidP="0055488A">
      <w:r w:rsidRPr="004B565C">
        <w:t xml:space="preserve">W3Schools. (2024). Fetch API. Available at: </w:t>
      </w:r>
      <w:hyperlink r:id="rId79" w:tgtFrame="_new" w:history="1">
        <w:r w:rsidRPr="004B565C">
          <w:rPr>
            <w:rStyle w:val="Hyperlink"/>
          </w:rPr>
          <w:t>https://www.w3schools.com/jsref/api_fetch.asp</w:t>
        </w:r>
      </w:hyperlink>
      <w:r w:rsidRPr="004B565C">
        <w:t xml:space="preserve"> (Accessed: 5 August 2024).</w:t>
      </w:r>
    </w:p>
    <w:p w14:paraId="0B51DE81" w14:textId="77777777" w:rsidR="00EB456C" w:rsidRDefault="00EB456C" w:rsidP="0055488A"/>
    <w:p w14:paraId="5B1768A8" w14:textId="253214C4" w:rsidR="00306FA8" w:rsidRPr="00306FA8" w:rsidRDefault="00306FA8" w:rsidP="00306FA8">
      <w:r w:rsidRPr="00306FA8">
        <w:t>W3Schools</w:t>
      </w:r>
      <w:r>
        <w:t xml:space="preserve"> – CSS Position</w:t>
      </w:r>
      <w:r w:rsidRPr="00306FA8">
        <w:t>. (2024). </w:t>
      </w:r>
      <w:r w:rsidRPr="00306FA8">
        <w:rPr>
          <w:i/>
          <w:iCs/>
        </w:rPr>
        <w:t>CSS Layout - The position Property</w:t>
      </w:r>
      <w:r w:rsidRPr="00306FA8">
        <w:t xml:space="preserve">. [Online]. W3Schools - position. Last Updated: 2024. Available at: </w:t>
      </w:r>
      <w:hyperlink r:id="rId80" w:history="1">
        <w:r w:rsidRPr="00306FA8">
          <w:rPr>
            <w:rStyle w:val="Hyperlink"/>
          </w:rPr>
          <w:t>https://www.w3schools.com/css/css_positioning.asp</w:t>
        </w:r>
      </w:hyperlink>
      <w:r>
        <w:t xml:space="preserve"> </w:t>
      </w:r>
      <w:r w:rsidRPr="00306FA8">
        <w:t xml:space="preserve"> [Accessed 9 August 2024].</w:t>
      </w:r>
    </w:p>
    <w:p w14:paraId="1D81DD2F" w14:textId="77777777" w:rsidR="00306FA8" w:rsidRDefault="00306FA8" w:rsidP="0055488A"/>
    <w:p w14:paraId="1977B6A4" w14:textId="508F3F1D" w:rsidR="0082305D" w:rsidRDefault="0082305D" w:rsidP="0055488A">
      <w:r w:rsidRPr="0082305D">
        <w:t xml:space="preserve">W3Techs. (2024). Usage statistics and market share of CSS frameworks for websites. [online] Available at: </w:t>
      </w:r>
      <w:hyperlink r:id="rId81" w:tgtFrame="_new" w:history="1">
        <w:r w:rsidRPr="0082305D">
          <w:rPr>
            <w:rStyle w:val="Hyperlink"/>
          </w:rPr>
          <w:t>https://w3techs.com/technologies/overview/css_framework</w:t>
        </w:r>
      </w:hyperlink>
      <w:r w:rsidRPr="0082305D">
        <w:t xml:space="preserve"> [Accessed 6 Aug. 2024].</w:t>
      </w:r>
    </w:p>
    <w:p w14:paraId="0461DBF5" w14:textId="393FE83F" w:rsidR="006042F3" w:rsidRDefault="006042F3">
      <w:r>
        <w:br w:type="page"/>
      </w:r>
    </w:p>
    <w:p w14:paraId="63BD9319" w14:textId="76C543B4" w:rsidR="006042F3" w:rsidRDefault="006042F3" w:rsidP="006042F3">
      <w:pPr>
        <w:pStyle w:val="Heading1"/>
      </w:pPr>
      <w:bookmarkStart w:id="203" w:name="_Toc174381120"/>
      <w:r>
        <w:lastRenderedPageBreak/>
        <w:t>Appendix</w:t>
      </w:r>
      <w:bookmarkEnd w:id="203"/>
    </w:p>
    <w:p w14:paraId="7554DB31" w14:textId="5661A13E" w:rsidR="00AE7A70" w:rsidRDefault="00AE7A70" w:rsidP="000E00D1">
      <w:pPr>
        <w:jc w:val="both"/>
      </w:pPr>
      <w:r>
        <w:t xml:space="preserve">Below is some additional work I did for this </w:t>
      </w:r>
      <w:del w:id="204" w:author="Benjamin Roberts" w:date="2024-08-12T18:48:00Z" w16du:dateUtc="2024-08-12T17:48:00Z">
        <w:r w:rsidDel="00441111">
          <w:delText>project, but</w:delText>
        </w:r>
      </w:del>
      <w:ins w:id="205" w:author="Benjamin Roberts" w:date="2024-08-12T18:48:00Z" w16du:dateUtc="2024-08-12T17:48:00Z">
        <w:r w:rsidR="00441111">
          <w:t>project but</w:t>
        </w:r>
      </w:ins>
      <w:r>
        <w:t xml:space="preserve"> have not included as part of the final project. Reasons for this include:</w:t>
      </w:r>
    </w:p>
    <w:p w14:paraId="5C1FF629" w14:textId="68F99656" w:rsidR="00AE7A70" w:rsidRDefault="00AE7A70" w:rsidP="000E00D1">
      <w:pPr>
        <w:pStyle w:val="ListParagraph"/>
        <w:numPr>
          <w:ilvl w:val="0"/>
          <w:numId w:val="9"/>
        </w:numPr>
        <w:jc w:val="both"/>
      </w:pPr>
      <w:r>
        <w:t>Work was made redundant with later commits made to the repositories</w:t>
      </w:r>
    </w:p>
    <w:p w14:paraId="6353F673" w14:textId="49E1C5D5" w:rsidR="00AE7A70" w:rsidRPr="00AE7A70" w:rsidRDefault="00AE7A70" w:rsidP="000E00D1">
      <w:pPr>
        <w:pStyle w:val="ListParagraph"/>
        <w:numPr>
          <w:ilvl w:val="0"/>
          <w:numId w:val="9"/>
        </w:numPr>
        <w:jc w:val="both"/>
      </w:pPr>
      <w:r>
        <w:t xml:space="preserve">Work was incompatible with the end goal of the project or it’s </w:t>
      </w:r>
      <w:del w:id="206" w:author="Benjamin Roberts" w:date="2024-08-12T18:45:00Z" w16du:dateUtc="2024-08-12T17:45:00Z">
        <w:r w:rsidDel="00441111">
          <w:delText>asperations</w:delText>
        </w:r>
      </w:del>
      <w:ins w:id="207" w:author="Benjamin Roberts" w:date="2024-08-12T18:45:00Z" w16du:dateUtc="2024-08-12T17:45:00Z">
        <w:r w:rsidR="00441111">
          <w:t>aspirations</w:t>
        </w:r>
      </w:ins>
    </w:p>
    <w:p w14:paraId="46317D66" w14:textId="46FC0E85" w:rsidR="006042F3" w:rsidRDefault="006042F3" w:rsidP="000E00D1">
      <w:pPr>
        <w:pStyle w:val="Heading2"/>
        <w:jc w:val="both"/>
      </w:pPr>
      <w:bookmarkStart w:id="208" w:name="_Toc174381121"/>
      <w:r>
        <w:t>Initial Backend attempt, with React &amp; Node.JS using concurrently</w:t>
      </w:r>
      <w:bookmarkEnd w:id="208"/>
    </w:p>
    <w:p w14:paraId="3FC85E26" w14:textId="0CE22475" w:rsidR="006042F3" w:rsidRDefault="006042F3" w:rsidP="000E00D1">
      <w:pPr>
        <w:jc w:val="both"/>
      </w:pPr>
      <w:r>
        <w:t xml:space="preserve">The “mssql” module I need to connect my React application to an Azure SQL Database is a Node.js module, so I needed to create a Node </w:t>
      </w:r>
      <w:r w:rsidR="007C3B9C">
        <w:t>B</w:t>
      </w:r>
      <w:r>
        <w:t>ackend to be able to make use of this. I follows I guide from (</w:t>
      </w:r>
      <w:r w:rsidRPr="00E33E7D">
        <w:t>Barger,</w:t>
      </w:r>
      <w:r>
        <w:t xml:space="preserve"> </w:t>
      </w:r>
      <w:r w:rsidRPr="00E33E7D">
        <w:t>R</w:t>
      </w:r>
      <w:r>
        <w:t xml:space="preserve">, </w:t>
      </w:r>
      <w:r w:rsidRPr="00E33E7D">
        <w:t>2021</w:t>
      </w:r>
      <w:r>
        <w:t>) to do this.</w:t>
      </w:r>
    </w:p>
    <w:p w14:paraId="132EE41F" w14:textId="77777777" w:rsidR="00B522B3" w:rsidRDefault="006042F3" w:rsidP="000E00D1">
      <w:pPr>
        <w:jc w:val="both"/>
        <w:rPr>
          <w:ins w:id="209" w:author="Benjamin Roberts" w:date="2024-08-12T18:41:00Z" w16du:dateUtc="2024-08-12T17:41:00Z"/>
        </w:rPr>
      </w:pPr>
      <w:r>
        <w:t>For this to work, I required the “express” module, so used npm to ensure that was available:</w:t>
      </w:r>
    </w:p>
    <w:p w14:paraId="1A97774C" w14:textId="57953C15" w:rsidR="006042F3" w:rsidRDefault="006042F3" w:rsidP="000E00D1">
      <w:pPr>
        <w:jc w:val="both"/>
      </w:pPr>
      <w:r w:rsidRPr="00404A96">
        <w:rPr>
          <w:noProof/>
        </w:rPr>
        <w:drawing>
          <wp:inline distT="0" distB="0" distL="0" distR="0" wp14:anchorId="50AB7241" wp14:editId="5C4B0559">
            <wp:extent cx="6458851" cy="5458587"/>
            <wp:effectExtent l="0" t="0" r="0" b="8890"/>
            <wp:docPr id="13377721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6190" name="Picture 1" descr="A screen shot of a computer program&#10;&#10;Description automatically generated"/>
                    <pic:cNvPicPr/>
                  </pic:nvPicPr>
                  <pic:blipFill>
                    <a:blip r:embed="rId82"/>
                    <a:stretch>
                      <a:fillRect/>
                    </a:stretch>
                  </pic:blipFill>
                  <pic:spPr>
                    <a:xfrm>
                      <a:off x="0" y="0"/>
                      <a:ext cx="6458851" cy="5458587"/>
                    </a:xfrm>
                    <a:prstGeom prst="rect">
                      <a:avLst/>
                    </a:prstGeom>
                  </pic:spPr>
                </pic:pic>
              </a:graphicData>
            </a:graphic>
          </wp:inline>
        </w:drawing>
      </w:r>
    </w:p>
    <w:p w14:paraId="5D9EEBB8" w14:textId="7C013C35" w:rsidR="00776FDA" w:rsidRDefault="00776FDA" w:rsidP="00776FDA">
      <w:pPr>
        <w:pStyle w:val="Caption"/>
      </w:pPr>
      <w:bookmarkStart w:id="210" w:name="_Toc174381176"/>
      <w:r>
        <w:t xml:space="preserve">Figure </w:t>
      </w:r>
      <w:r>
        <w:fldChar w:fldCharType="begin"/>
      </w:r>
      <w:r>
        <w:instrText xml:space="preserve"> SEQ Figure \* ARABIC </w:instrText>
      </w:r>
      <w:r>
        <w:fldChar w:fldCharType="separate"/>
      </w:r>
      <w:r w:rsidR="006833B9">
        <w:rPr>
          <w:noProof/>
        </w:rPr>
        <w:t>53</w:t>
      </w:r>
      <w:r>
        <w:fldChar w:fldCharType="end"/>
      </w:r>
      <w:r>
        <w:t>- Initial Backend npm start logic</w:t>
      </w:r>
      <w:bookmarkEnd w:id="210"/>
    </w:p>
    <w:p w14:paraId="66C87909" w14:textId="2BC5ED2A" w:rsidR="001B0DCF" w:rsidRDefault="006042F3" w:rsidP="000E00D1">
      <w:pPr>
        <w:jc w:val="both"/>
      </w:pPr>
      <w:r>
        <w:t xml:space="preserve">This worked on my local machine. </w:t>
      </w:r>
      <w:del w:id="211" w:author="Benjamin Roberts" w:date="2024-08-12T18:48:00Z" w16du:dateUtc="2024-08-12T17:48:00Z">
        <w:r w:rsidDel="00441111">
          <w:delText>However</w:delText>
        </w:r>
      </w:del>
      <w:ins w:id="212" w:author="Benjamin Roberts" w:date="2024-08-12T18:48:00Z" w16du:dateUtc="2024-08-12T17:48:00Z">
        <w:r w:rsidR="00441111">
          <w:t>However,</w:t>
        </w:r>
      </w:ins>
      <w:r>
        <w:t xml:space="preserve"> it did not when I deployed to my Azure host. Rather </w:t>
      </w:r>
      <w:del w:id="213" w:author="Benjamin Roberts" w:date="2024-08-12T18:48:00Z" w16du:dateUtc="2024-08-12T17:48:00Z">
        <w:r w:rsidDel="00441111">
          <w:delText>then</w:delText>
        </w:r>
      </w:del>
      <w:ins w:id="214" w:author="Benjamin Roberts" w:date="2024-08-12T18:48:00Z" w16du:dateUtc="2024-08-12T17:48:00Z">
        <w:r w:rsidR="00441111">
          <w:t>than</w:t>
        </w:r>
      </w:ins>
      <w:r>
        <w:t xml:space="preserve"> debug this, I thought it would be easier to implement a separate Node.js server </w:t>
      </w:r>
      <w:r w:rsidR="00AE7A70">
        <w:t xml:space="preserve">as a backend </w:t>
      </w:r>
      <w:r>
        <w:t>and access as an HTTP call in the React Application.</w:t>
      </w:r>
      <w:r w:rsidR="00AE7A70">
        <w:t xml:space="preserve"> Therefore, this was scrapped.</w:t>
      </w:r>
    </w:p>
    <w:p w14:paraId="55A50CFF" w14:textId="37F06F06" w:rsidR="00AE7A70" w:rsidRDefault="00AE7A70" w:rsidP="000E00D1">
      <w:pPr>
        <w:jc w:val="both"/>
      </w:pPr>
      <w:r>
        <w:br w:type="page"/>
      </w:r>
    </w:p>
    <w:p w14:paraId="45E1EEA8" w14:textId="292CC04A" w:rsidR="00AE7A70" w:rsidRDefault="00AE7A70" w:rsidP="000E00D1">
      <w:pPr>
        <w:pStyle w:val="Heading2"/>
        <w:jc w:val="both"/>
      </w:pPr>
      <w:bookmarkStart w:id="215" w:name="_Toc174381122"/>
      <w:r>
        <w:lastRenderedPageBreak/>
        <w:t>Hosting in Azure Static Web App</w:t>
      </w:r>
      <w:bookmarkEnd w:id="215"/>
    </w:p>
    <w:p w14:paraId="078D8F88" w14:textId="0CE46BA8" w:rsidR="00AE7A70" w:rsidRDefault="00AE7A70" w:rsidP="000E00D1">
      <w:pPr>
        <w:jc w:val="both"/>
      </w:pPr>
      <w:r>
        <w:t xml:space="preserve">One thing I wanted to do to allow testing of the application is to make it available to other users, which would enable UAT testing directly with multiple </w:t>
      </w:r>
      <w:r w:rsidR="000E00D1">
        <w:t>colleagues</w:t>
      </w:r>
      <w:r>
        <w:t>. To do this though, I needed a way to deploy the application.</w:t>
      </w:r>
    </w:p>
    <w:p w14:paraId="5CC8087B" w14:textId="77777777" w:rsidR="00AE7A70" w:rsidRPr="00A91602" w:rsidRDefault="00AE7A70" w:rsidP="000E00D1">
      <w:pPr>
        <w:jc w:val="both"/>
      </w:pPr>
      <w:r>
        <w:t>I already had a Visual Studio Professional subscription (which has monthly Azure credits) from my employer, so this was my 1</w:t>
      </w:r>
      <w:r w:rsidRPr="00180A04">
        <w:rPr>
          <w:vertAlign w:val="superscript"/>
        </w:rPr>
        <w:t>st</w:t>
      </w:r>
      <w:r>
        <w:t xml:space="preserve"> idea for a hosting solution. I came across the Static Web App resources, which would allow me to link to the GitHub repository directly. Shown below is how I configured this:</w:t>
      </w:r>
    </w:p>
    <w:p w14:paraId="00FA39BE" w14:textId="77777777" w:rsidR="00AE7A70" w:rsidRDefault="00AE7A70" w:rsidP="000E00D1">
      <w:pPr>
        <w:jc w:val="both"/>
      </w:pPr>
      <w:r w:rsidRPr="00415755">
        <w:rPr>
          <w:noProof/>
        </w:rPr>
        <w:drawing>
          <wp:inline distT="0" distB="0" distL="0" distR="0" wp14:anchorId="73E1BD9D" wp14:editId="36341DBB">
            <wp:extent cx="4925749" cy="6396037"/>
            <wp:effectExtent l="0" t="0" r="8255" b="5080"/>
            <wp:docPr id="1289246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83338" name="Picture 1" descr="A screenshot of a computer&#10;&#10;Description automatically generated"/>
                    <pic:cNvPicPr/>
                  </pic:nvPicPr>
                  <pic:blipFill>
                    <a:blip r:embed="rId83"/>
                    <a:stretch>
                      <a:fillRect/>
                    </a:stretch>
                  </pic:blipFill>
                  <pic:spPr>
                    <a:xfrm>
                      <a:off x="0" y="0"/>
                      <a:ext cx="4930915" cy="6402745"/>
                    </a:xfrm>
                    <a:prstGeom prst="rect">
                      <a:avLst/>
                    </a:prstGeom>
                  </pic:spPr>
                </pic:pic>
              </a:graphicData>
            </a:graphic>
          </wp:inline>
        </w:drawing>
      </w:r>
    </w:p>
    <w:p w14:paraId="1A85E672" w14:textId="4D9EC744" w:rsidR="00AE7A70" w:rsidRDefault="00AE7A70" w:rsidP="000E00D1">
      <w:pPr>
        <w:pStyle w:val="Caption"/>
        <w:jc w:val="both"/>
      </w:pPr>
      <w:bookmarkStart w:id="216" w:name="_Toc174381177"/>
      <w:r>
        <w:t xml:space="preserve">Figure </w:t>
      </w:r>
      <w:r>
        <w:fldChar w:fldCharType="begin"/>
      </w:r>
      <w:r>
        <w:instrText xml:space="preserve"> SEQ Figure \* ARABIC </w:instrText>
      </w:r>
      <w:r>
        <w:fldChar w:fldCharType="separate"/>
      </w:r>
      <w:r w:rsidR="006833B9">
        <w:rPr>
          <w:noProof/>
        </w:rPr>
        <w:t>54</w:t>
      </w:r>
      <w:r>
        <w:fldChar w:fldCharType="end"/>
      </w:r>
      <w:r>
        <w:t xml:space="preserve"> - Setting up an Azure Static Web App to host the React application</w:t>
      </w:r>
      <w:bookmarkEnd w:id="216"/>
    </w:p>
    <w:p w14:paraId="1DE674A4" w14:textId="77777777" w:rsidR="00AE7A70" w:rsidRDefault="00AE7A70" w:rsidP="000E00D1">
      <w:pPr>
        <w:jc w:val="both"/>
      </w:pPr>
      <w:r w:rsidRPr="00415755">
        <w:rPr>
          <w:noProof/>
        </w:rPr>
        <w:lastRenderedPageBreak/>
        <w:drawing>
          <wp:inline distT="0" distB="0" distL="0" distR="0" wp14:anchorId="086565C7" wp14:editId="34FE4AC7">
            <wp:extent cx="4588374" cy="4171950"/>
            <wp:effectExtent l="0" t="0" r="3175" b="0"/>
            <wp:docPr id="486313940" name="Picture 1" descr="A screenshot of a web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08557" name="Picture 1" descr="A screenshot of a web application&#10;&#10;Description automatically generated"/>
                    <pic:cNvPicPr/>
                  </pic:nvPicPr>
                  <pic:blipFill>
                    <a:blip r:embed="rId84"/>
                    <a:stretch>
                      <a:fillRect/>
                    </a:stretch>
                  </pic:blipFill>
                  <pic:spPr>
                    <a:xfrm>
                      <a:off x="0" y="0"/>
                      <a:ext cx="4593499" cy="4176609"/>
                    </a:xfrm>
                    <a:prstGeom prst="rect">
                      <a:avLst/>
                    </a:prstGeom>
                  </pic:spPr>
                </pic:pic>
              </a:graphicData>
            </a:graphic>
          </wp:inline>
        </w:drawing>
      </w:r>
    </w:p>
    <w:p w14:paraId="2D1572A9" w14:textId="77777777" w:rsidR="00AE7A70" w:rsidRDefault="00AE7A70" w:rsidP="00AE7A70">
      <w:r w:rsidRPr="00415755">
        <w:rPr>
          <w:noProof/>
        </w:rPr>
        <w:drawing>
          <wp:inline distT="0" distB="0" distL="0" distR="0" wp14:anchorId="1A8772B6" wp14:editId="59486F5B">
            <wp:extent cx="6645910" cy="2882900"/>
            <wp:effectExtent l="0" t="0" r="2540" b="0"/>
            <wp:docPr id="1966043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58517" name="Picture 1" descr="A screenshot of a computer&#10;&#10;Description automatically generated"/>
                    <pic:cNvPicPr/>
                  </pic:nvPicPr>
                  <pic:blipFill>
                    <a:blip r:embed="rId85"/>
                    <a:stretch>
                      <a:fillRect/>
                    </a:stretch>
                  </pic:blipFill>
                  <pic:spPr>
                    <a:xfrm>
                      <a:off x="0" y="0"/>
                      <a:ext cx="6645910" cy="2882900"/>
                    </a:xfrm>
                    <a:prstGeom prst="rect">
                      <a:avLst/>
                    </a:prstGeom>
                  </pic:spPr>
                </pic:pic>
              </a:graphicData>
            </a:graphic>
          </wp:inline>
        </w:drawing>
      </w:r>
    </w:p>
    <w:p w14:paraId="2ADC8CA2" w14:textId="77777777" w:rsidR="00AE7A70" w:rsidRDefault="00AE7A70" w:rsidP="00AE7A70">
      <w:r w:rsidRPr="00415755">
        <w:rPr>
          <w:noProof/>
        </w:rPr>
        <w:lastRenderedPageBreak/>
        <w:drawing>
          <wp:inline distT="0" distB="0" distL="0" distR="0" wp14:anchorId="4AE4DB96" wp14:editId="48C8E80D">
            <wp:extent cx="6645910" cy="3110230"/>
            <wp:effectExtent l="0" t="0" r="2540" b="0"/>
            <wp:docPr id="2422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46987" name="Picture 1" descr="A screenshot of a computer&#10;&#10;Description automatically generated"/>
                    <pic:cNvPicPr/>
                  </pic:nvPicPr>
                  <pic:blipFill>
                    <a:blip r:embed="rId86"/>
                    <a:stretch>
                      <a:fillRect/>
                    </a:stretch>
                  </pic:blipFill>
                  <pic:spPr>
                    <a:xfrm>
                      <a:off x="0" y="0"/>
                      <a:ext cx="6645910" cy="3110230"/>
                    </a:xfrm>
                    <a:prstGeom prst="rect">
                      <a:avLst/>
                    </a:prstGeom>
                  </pic:spPr>
                </pic:pic>
              </a:graphicData>
            </a:graphic>
          </wp:inline>
        </w:drawing>
      </w:r>
    </w:p>
    <w:p w14:paraId="6A0BECC4" w14:textId="77777777" w:rsidR="00AE7A70" w:rsidRDefault="00AE7A70" w:rsidP="00AE7A70"/>
    <w:p w14:paraId="66870F74" w14:textId="77777777" w:rsidR="00AE7A70" w:rsidRDefault="00AE7A70" w:rsidP="00AE7A70">
      <w:r>
        <w:t>After the deployment, I tried using the default URL Azure provided to see if I could access the application. This was successful:</w:t>
      </w:r>
    </w:p>
    <w:p w14:paraId="6668BB0B" w14:textId="77777777" w:rsidR="00AE7A70" w:rsidRDefault="00AE7A70" w:rsidP="00AE7A70">
      <w:r w:rsidRPr="00415755">
        <w:rPr>
          <w:noProof/>
        </w:rPr>
        <w:drawing>
          <wp:inline distT="0" distB="0" distL="0" distR="0" wp14:anchorId="5E7B1D67" wp14:editId="3423DABA">
            <wp:extent cx="5366046" cy="4138613"/>
            <wp:effectExtent l="0" t="0" r="6350" b="0"/>
            <wp:docPr id="68018322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14586" name="Picture 1" descr="A screen shot of a computer&#10;&#10;Description automatically generated"/>
                    <pic:cNvPicPr/>
                  </pic:nvPicPr>
                  <pic:blipFill>
                    <a:blip r:embed="rId87"/>
                    <a:stretch>
                      <a:fillRect/>
                    </a:stretch>
                  </pic:blipFill>
                  <pic:spPr>
                    <a:xfrm>
                      <a:off x="0" y="0"/>
                      <a:ext cx="5370367" cy="4141945"/>
                    </a:xfrm>
                    <a:prstGeom prst="rect">
                      <a:avLst/>
                    </a:prstGeom>
                  </pic:spPr>
                </pic:pic>
              </a:graphicData>
            </a:graphic>
          </wp:inline>
        </w:drawing>
      </w:r>
    </w:p>
    <w:p w14:paraId="5ADC7008" w14:textId="411C30D9" w:rsidR="00AE7A70" w:rsidRDefault="00AE7A70" w:rsidP="00AE7A70">
      <w:pPr>
        <w:pStyle w:val="Caption"/>
      </w:pPr>
      <w:bookmarkStart w:id="217" w:name="_Toc174381178"/>
      <w:r>
        <w:t xml:space="preserve">Figure </w:t>
      </w:r>
      <w:r>
        <w:fldChar w:fldCharType="begin"/>
      </w:r>
      <w:r>
        <w:instrText xml:space="preserve"> SEQ Figure \* ARABIC </w:instrText>
      </w:r>
      <w:r>
        <w:fldChar w:fldCharType="separate"/>
      </w:r>
      <w:r w:rsidR="006833B9">
        <w:rPr>
          <w:noProof/>
        </w:rPr>
        <w:t>55</w:t>
      </w:r>
      <w:r>
        <w:fldChar w:fldCharType="end"/>
      </w:r>
      <w:r>
        <w:t xml:space="preserve"> - The React App home page as deployed to the Azure Static Web App</w:t>
      </w:r>
      <w:bookmarkEnd w:id="217"/>
    </w:p>
    <w:p w14:paraId="55C2D758" w14:textId="77777777" w:rsidR="00AE7A70" w:rsidRDefault="00AE7A70" w:rsidP="00AE7A70"/>
    <w:p w14:paraId="2ECC2F26" w14:textId="77777777" w:rsidR="00AE7A70" w:rsidRDefault="00AE7A70" w:rsidP="00AE7A70">
      <w:pPr>
        <w:pStyle w:val="Heading3"/>
      </w:pPr>
      <w:bookmarkStart w:id="218" w:name="_Toc174381123"/>
      <w:r>
        <w:lastRenderedPageBreak/>
        <w:t>Confirming access</w:t>
      </w:r>
      <w:bookmarkEnd w:id="218"/>
    </w:p>
    <w:p w14:paraId="6A399906" w14:textId="0ABAC325" w:rsidR="00AE7A70" w:rsidRDefault="00AE7A70" w:rsidP="00AE7A70">
      <w:r>
        <w:t xml:space="preserve">I needed to know if this deployed application was accessible by other users. To confirm </w:t>
      </w:r>
      <w:del w:id="219" w:author="Benjamin Roberts" w:date="2024-08-12T18:48:00Z" w16du:dateUtc="2024-08-12T17:48:00Z">
        <w:r w:rsidDel="00441111">
          <w:delText>this</w:delText>
        </w:r>
      </w:del>
      <w:ins w:id="220" w:author="Benjamin Roberts" w:date="2024-08-12T18:48:00Z" w16du:dateUtc="2024-08-12T17:48:00Z">
        <w:r w:rsidR="00441111">
          <w:t>this,</w:t>
        </w:r>
      </w:ins>
      <w:r>
        <w:t xml:space="preserve"> I asked one of my colleagues (referred to as MO in the screenshot below) to try accessing the link and confirm what they see. </w:t>
      </w:r>
      <w:ins w:id="221" w:author="Benjamin Roberts" w:date="2024-08-12T17:19:00Z" w16du:dateUtc="2024-08-12T16:19:00Z">
        <w:r w:rsidR="00D853A6">
          <w:t xml:space="preserve">This would be an example of </w:t>
        </w:r>
      </w:ins>
      <w:ins w:id="222" w:author="Benjamin Roberts" w:date="2024-08-12T17:20:00Z" w16du:dateUtc="2024-08-12T16:20:00Z">
        <w:r w:rsidR="00D853A6">
          <w:t xml:space="preserve">communicating with a </w:t>
        </w:r>
      </w:ins>
      <w:ins w:id="223" w:author="Benjamin Roberts" w:date="2024-08-12T18:48:00Z" w16du:dateUtc="2024-08-12T17:48:00Z">
        <w:r w:rsidR="00441111">
          <w:t>non-technical</w:t>
        </w:r>
      </w:ins>
      <w:ins w:id="224" w:author="Benjamin Roberts" w:date="2024-08-12T17:20:00Z" w16du:dateUtc="2024-08-12T16:20:00Z">
        <w:r w:rsidR="00D853A6">
          <w:t xml:space="preserve"> stakeholder, as doing this kind of deployment (i.e. with a React application) is outside the scope of what this stakeholder does. </w:t>
        </w:r>
      </w:ins>
      <w:r>
        <w:t>This was successful:</w:t>
      </w:r>
    </w:p>
    <w:p w14:paraId="4D7126A8" w14:textId="77777777" w:rsidR="008D204E" w:rsidRDefault="00AE7A70" w:rsidP="00AE7A70">
      <w:r w:rsidRPr="007D02FC">
        <w:rPr>
          <w:noProof/>
        </w:rPr>
        <w:drawing>
          <wp:inline distT="0" distB="0" distL="0" distR="0" wp14:anchorId="5E8AD108" wp14:editId="0E821A58">
            <wp:extent cx="5476875" cy="4626510"/>
            <wp:effectExtent l="0" t="0" r="0" b="3175"/>
            <wp:docPr id="126396619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40528" name="Picture 1" descr="A screenshot of a chat&#10;&#10;Description automatically generated"/>
                    <pic:cNvPicPr/>
                  </pic:nvPicPr>
                  <pic:blipFill>
                    <a:blip r:embed="rId88"/>
                    <a:stretch>
                      <a:fillRect/>
                    </a:stretch>
                  </pic:blipFill>
                  <pic:spPr>
                    <a:xfrm>
                      <a:off x="0" y="0"/>
                      <a:ext cx="5483152" cy="4631813"/>
                    </a:xfrm>
                    <a:prstGeom prst="rect">
                      <a:avLst/>
                    </a:prstGeom>
                  </pic:spPr>
                </pic:pic>
              </a:graphicData>
            </a:graphic>
          </wp:inline>
        </w:drawing>
      </w:r>
    </w:p>
    <w:p w14:paraId="070BC398" w14:textId="765DA61A" w:rsidR="008D204E" w:rsidRDefault="008D204E" w:rsidP="008D204E">
      <w:pPr>
        <w:pStyle w:val="Caption"/>
      </w:pPr>
      <w:bookmarkStart w:id="225" w:name="_Toc174381179"/>
      <w:r>
        <w:t xml:space="preserve">Figure </w:t>
      </w:r>
      <w:r>
        <w:fldChar w:fldCharType="begin"/>
      </w:r>
      <w:r>
        <w:instrText xml:space="preserve"> SEQ Figure \* ARABIC </w:instrText>
      </w:r>
      <w:r>
        <w:fldChar w:fldCharType="separate"/>
      </w:r>
      <w:r w:rsidR="006833B9">
        <w:rPr>
          <w:noProof/>
        </w:rPr>
        <w:t>56</w:t>
      </w:r>
      <w:r>
        <w:fldChar w:fldCharType="end"/>
      </w:r>
      <w:r>
        <w:t xml:space="preserve"> - </w:t>
      </w:r>
      <w:r w:rsidRPr="0012783B">
        <w:t>Confirmation a user can access the deployed React App</w:t>
      </w:r>
      <w:bookmarkEnd w:id="225"/>
    </w:p>
    <w:p w14:paraId="3B39B088" w14:textId="19F4C215" w:rsidR="001B0DCF" w:rsidRPr="001B0DCF" w:rsidRDefault="008D204E" w:rsidP="001B0DCF">
      <w:r>
        <w:t xml:space="preserve">This gave me a proof of concept that this method of deploying a React Application to an Azure based host would work with the resources available to me. When the need for a full </w:t>
      </w:r>
      <w:r w:rsidR="007C3B9C">
        <w:t>B</w:t>
      </w:r>
      <w:r>
        <w:t xml:space="preserve">ackend became apparent however, I needed to consider how the deployed application would communicate with the </w:t>
      </w:r>
      <w:r w:rsidR="007C3B9C">
        <w:t>B</w:t>
      </w:r>
      <w:r>
        <w:t>ackend, which I did not consider with this Static Web App. I therefore scrapped this and investigated alternatives.</w:t>
      </w:r>
    </w:p>
    <w:sectPr w:rsidR="001B0DCF" w:rsidRPr="001B0DCF" w:rsidSect="004B5699">
      <w:headerReference w:type="default" r:id="rId89"/>
      <w:footerReference w:type="default" r:id="rId90"/>
      <w:pgSz w:w="11906" w:h="16838"/>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2" w:author="Benjamin Roberts" w:date="2024-08-05T12:00:00Z" w:initials="BR">
    <w:p w14:paraId="32EE22A8" w14:textId="77777777" w:rsidR="007D0B38" w:rsidRDefault="007D0B38" w:rsidP="007D0B38">
      <w:pPr>
        <w:pStyle w:val="CommentText"/>
      </w:pPr>
      <w:r>
        <w:rPr>
          <w:rStyle w:val="CommentReference"/>
        </w:rPr>
        <w:annotationRef/>
      </w:r>
      <w:r>
        <w:t>Also important for B5 I think.</w:t>
      </w:r>
    </w:p>
  </w:comment>
  <w:comment w:id="111" w:author="Benjamin Roberts" w:date="2024-08-05T12:41:00Z" w:initials="BR">
    <w:p w14:paraId="145D841C" w14:textId="77777777" w:rsidR="006E497A" w:rsidRDefault="006E497A" w:rsidP="006E497A">
      <w:pPr>
        <w:pStyle w:val="CommentText"/>
      </w:pPr>
      <w:r>
        <w:rPr>
          <w:rStyle w:val="CommentReference"/>
        </w:rPr>
        <w:annotationRef/>
      </w:r>
      <w:r>
        <w:t>S8</w:t>
      </w:r>
    </w:p>
  </w:comment>
  <w:comment w:id="120" w:author="Benjamin Roberts" w:date="2024-08-05T14:51:00Z" w:initials="BR">
    <w:p w14:paraId="5D6B3C24" w14:textId="77777777" w:rsidR="00955094" w:rsidRDefault="00955094" w:rsidP="00955094">
      <w:pPr>
        <w:pStyle w:val="CommentText"/>
      </w:pPr>
      <w:r>
        <w:rPr>
          <w:rStyle w:val="CommentReference"/>
        </w:rPr>
        <w:annotationRef/>
      </w:r>
      <w:r>
        <w:t>A very frequent criticism we have internally for Experian’s documentation</w:t>
      </w:r>
    </w:p>
    <w:p w14:paraId="75EF1541" w14:textId="77777777" w:rsidR="00955094" w:rsidRDefault="00955094" w:rsidP="00955094">
      <w:pPr>
        <w:pStyle w:val="CommentText"/>
      </w:pPr>
    </w:p>
    <w:p w14:paraId="03257647" w14:textId="77777777" w:rsidR="00955094" w:rsidRDefault="00955094" w:rsidP="00955094">
      <w:pPr>
        <w:pStyle w:val="CommentText"/>
      </w:pPr>
      <w:r>
        <w:t>I had an idea to use a YAML Parser to do something similar but would instead read the API spec from Experian directly. This was more complicated through and this additional concern above justified a more simple approach</w:t>
      </w:r>
    </w:p>
  </w:comment>
  <w:comment w:id="141" w:author="Benjamin Roberts" w:date="2024-08-12T17:16:00Z" w:initials="BR">
    <w:p w14:paraId="2C756D1D" w14:textId="77777777" w:rsidR="003D2192" w:rsidRDefault="003D2192" w:rsidP="003D2192">
      <w:pPr>
        <w:pStyle w:val="CommentText"/>
      </w:pPr>
      <w:r>
        <w:rPr>
          <w:rStyle w:val="CommentReference"/>
        </w:rPr>
        <w:annotationRef/>
      </w:r>
      <w:r>
        <w:t>Formatting issue reported by DLC was due to the Justified text formating used.</w:t>
      </w:r>
    </w:p>
    <w:p w14:paraId="2FE7C7C7" w14:textId="77777777" w:rsidR="003D2192" w:rsidRDefault="003D2192" w:rsidP="003D2192">
      <w:pPr>
        <w:pStyle w:val="CommentText"/>
      </w:pPr>
    </w:p>
    <w:p w14:paraId="610F3DEE" w14:textId="77777777" w:rsidR="003D2192" w:rsidRDefault="003D2192" w:rsidP="003D2192">
      <w:pPr>
        <w:pStyle w:val="CommentText"/>
      </w:pPr>
      <w:r>
        <w:t>Adding a new line break between it and the figure fixed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2EE22A8" w15:done="0"/>
  <w15:commentEx w15:paraId="145D841C" w15:done="0"/>
  <w15:commentEx w15:paraId="03257647" w15:done="0"/>
  <w15:commentEx w15:paraId="610F3DE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2FA81FC" w16cex:dateUtc="2024-08-05T11:00:00Z"/>
  <w16cex:commentExtensible w16cex:durableId="7EA3118D" w16cex:dateUtc="2024-08-05T11:41:00Z"/>
  <w16cex:commentExtensible w16cex:durableId="5B9B7FD8" w16cex:dateUtc="2024-08-05T13:51:00Z"/>
  <w16cex:commentExtensible w16cex:durableId="4C16D423" w16cex:dateUtc="2024-08-12T16: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2EE22A8" w16cid:durableId="22FA81FC"/>
  <w16cid:commentId w16cid:paraId="145D841C" w16cid:durableId="7EA3118D"/>
  <w16cid:commentId w16cid:paraId="03257647" w16cid:durableId="5B9B7FD8"/>
  <w16cid:commentId w16cid:paraId="610F3DEE" w16cid:durableId="4C16D42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CB1AC2" w14:textId="77777777" w:rsidR="00533BE8" w:rsidRDefault="00533BE8" w:rsidP="00B03B90">
      <w:pPr>
        <w:spacing w:after="0" w:line="240" w:lineRule="auto"/>
      </w:pPr>
      <w:r>
        <w:separator/>
      </w:r>
    </w:p>
  </w:endnote>
  <w:endnote w:type="continuationSeparator" w:id="0">
    <w:p w14:paraId="1E97B481" w14:textId="77777777" w:rsidR="00533BE8" w:rsidRDefault="00533BE8" w:rsidP="00B03B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080ED9" w14:textId="45C0CE57" w:rsidR="00DF7BE9" w:rsidRPr="004E00CD" w:rsidRDefault="004E00CD" w:rsidP="004E00CD">
    <w:pPr>
      <w:pStyle w:val="Footer"/>
    </w:pPr>
    <w:r>
      <w:rPr>
        <w:rFonts w:cstheme="minorHAnsi"/>
      </w:rPr>
      <w:t>React Web App – Decisioning Dashboard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C8645C" w14:textId="77777777" w:rsidR="00533BE8" w:rsidRDefault="00533BE8" w:rsidP="00B03B90">
      <w:pPr>
        <w:spacing w:after="0" w:line="240" w:lineRule="auto"/>
      </w:pPr>
      <w:r>
        <w:separator/>
      </w:r>
    </w:p>
  </w:footnote>
  <w:footnote w:type="continuationSeparator" w:id="0">
    <w:p w14:paraId="04653CF7" w14:textId="77777777" w:rsidR="00533BE8" w:rsidRDefault="00533BE8" w:rsidP="00B03B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27143486"/>
      <w:docPartObj>
        <w:docPartGallery w:val="Page Numbers (Top of Page)"/>
        <w:docPartUnique/>
      </w:docPartObj>
    </w:sdtPr>
    <w:sdtEndPr>
      <w:rPr>
        <w:noProof/>
      </w:rPr>
    </w:sdtEndPr>
    <w:sdtContent>
      <w:p w14:paraId="4F249C99" w14:textId="7277674D" w:rsidR="00B03B90" w:rsidRDefault="00B03B9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6E0CB91" w14:textId="77777777" w:rsidR="00B03B90" w:rsidRDefault="00B03B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A1B3F"/>
    <w:multiLevelType w:val="hybridMultilevel"/>
    <w:tmpl w:val="3BA48D60"/>
    <w:lvl w:ilvl="0" w:tplc="08090001">
      <w:start w:val="1"/>
      <w:numFmt w:val="bullet"/>
      <w:lvlText w:val=""/>
      <w:lvlJc w:val="left"/>
      <w:pPr>
        <w:ind w:left="360" w:hanging="360"/>
      </w:pPr>
      <w:rPr>
        <w:rFonts w:ascii="Symbol" w:hAnsi="Symbol" w:hint="default"/>
      </w:rPr>
    </w:lvl>
    <w:lvl w:ilvl="1" w:tplc="0809000F">
      <w:start w:val="1"/>
      <w:numFmt w:val="decimal"/>
      <w:lvlText w:val="%2."/>
      <w:lvlJc w:val="left"/>
      <w:pPr>
        <w:ind w:left="720" w:hanging="360"/>
      </w:p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73369E"/>
    <w:multiLevelType w:val="hybridMultilevel"/>
    <w:tmpl w:val="A51004F0"/>
    <w:lvl w:ilvl="0" w:tplc="0BA87EBE">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2670D7"/>
    <w:multiLevelType w:val="hybridMultilevel"/>
    <w:tmpl w:val="DE2CEA3A"/>
    <w:lvl w:ilvl="0" w:tplc="F66054FC">
      <w:start w:val="29"/>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331B5A"/>
    <w:multiLevelType w:val="multilevel"/>
    <w:tmpl w:val="0F660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9F0FA2"/>
    <w:multiLevelType w:val="multilevel"/>
    <w:tmpl w:val="C8445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2512516"/>
    <w:multiLevelType w:val="hybridMultilevel"/>
    <w:tmpl w:val="051C5D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26E0726"/>
    <w:multiLevelType w:val="hybridMultilevel"/>
    <w:tmpl w:val="C8143B48"/>
    <w:lvl w:ilvl="0" w:tplc="1BEA320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B4C2E59"/>
    <w:multiLevelType w:val="multilevel"/>
    <w:tmpl w:val="6E320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C9213A5"/>
    <w:multiLevelType w:val="hybridMultilevel"/>
    <w:tmpl w:val="143C86F2"/>
    <w:lvl w:ilvl="0" w:tplc="A1D03C7E">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E192420"/>
    <w:multiLevelType w:val="hybridMultilevel"/>
    <w:tmpl w:val="85B4AB0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2CE42E4"/>
    <w:multiLevelType w:val="hybridMultilevel"/>
    <w:tmpl w:val="688C4D7A"/>
    <w:lvl w:ilvl="0" w:tplc="9DCC1282">
      <w:start w:val="29"/>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6F04CC1"/>
    <w:multiLevelType w:val="hybridMultilevel"/>
    <w:tmpl w:val="F0B039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F8C22DE"/>
    <w:multiLevelType w:val="hybridMultilevel"/>
    <w:tmpl w:val="45CE53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3927AB2"/>
    <w:multiLevelType w:val="hybridMultilevel"/>
    <w:tmpl w:val="153E68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3B7737E"/>
    <w:multiLevelType w:val="hybridMultilevel"/>
    <w:tmpl w:val="28DC027E"/>
    <w:lvl w:ilvl="0" w:tplc="0FF44D26">
      <w:start w:val="1"/>
      <w:numFmt w:val="decimal"/>
      <w:lvlText w:val="%1."/>
      <w:lvlJc w:val="left"/>
      <w:pPr>
        <w:ind w:left="720" w:hanging="360"/>
      </w:pPr>
      <w:rPr>
        <w:rFonts w:cstheme="minorHAns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59933EB"/>
    <w:multiLevelType w:val="hybridMultilevel"/>
    <w:tmpl w:val="005C278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BBA7411"/>
    <w:multiLevelType w:val="hybridMultilevel"/>
    <w:tmpl w:val="E9004792"/>
    <w:lvl w:ilvl="0" w:tplc="A1D03C7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1893C79"/>
    <w:multiLevelType w:val="hybridMultilevel"/>
    <w:tmpl w:val="CF44E170"/>
    <w:lvl w:ilvl="0" w:tplc="1BEA320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CF73D1B"/>
    <w:multiLevelType w:val="hybridMultilevel"/>
    <w:tmpl w:val="CE900504"/>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34928C9"/>
    <w:multiLevelType w:val="hybridMultilevel"/>
    <w:tmpl w:val="5270163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4100B12"/>
    <w:multiLevelType w:val="hybridMultilevel"/>
    <w:tmpl w:val="4CACD32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6C314D3"/>
    <w:multiLevelType w:val="hybridMultilevel"/>
    <w:tmpl w:val="135CFF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6C443E8"/>
    <w:multiLevelType w:val="hybridMultilevel"/>
    <w:tmpl w:val="BD4A72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26D15CA"/>
    <w:multiLevelType w:val="hybridMultilevel"/>
    <w:tmpl w:val="DAEADB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B663E0A"/>
    <w:multiLevelType w:val="multilevel"/>
    <w:tmpl w:val="8BBE7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47893848">
    <w:abstractNumId w:val="3"/>
  </w:num>
  <w:num w:numId="2" w16cid:durableId="295571761">
    <w:abstractNumId w:val="7"/>
  </w:num>
  <w:num w:numId="3" w16cid:durableId="972128006">
    <w:abstractNumId w:val="22"/>
  </w:num>
  <w:num w:numId="4" w16cid:durableId="384063555">
    <w:abstractNumId w:val="15"/>
  </w:num>
  <w:num w:numId="5" w16cid:durableId="1028066488">
    <w:abstractNumId w:val="12"/>
  </w:num>
  <w:num w:numId="6" w16cid:durableId="1361394464">
    <w:abstractNumId w:val="1"/>
  </w:num>
  <w:num w:numId="7" w16cid:durableId="1194923845">
    <w:abstractNumId w:val="18"/>
  </w:num>
  <w:num w:numId="8" w16cid:durableId="1068649352">
    <w:abstractNumId w:val="21"/>
  </w:num>
  <w:num w:numId="9" w16cid:durableId="1482573851">
    <w:abstractNumId w:val="0"/>
  </w:num>
  <w:num w:numId="10" w16cid:durableId="1467965475">
    <w:abstractNumId w:val="23"/>
  </w:num>
  <w:num w:numId="11" w16cid:durableId="2107841507">
    <w:abstractNumId w:val="17"/>
  </w:num>
  <w:num w:numId="12" w16cid:durableId="1433932377">
    <w:abstractNumId w:val="6"/>
  </w:num>
  <w:num w:numId="13" w16cid:durableId="1948462499">
    <w:abstractNumId w:val="13"/>
  </w:num>
  <w:num w:numId="14" w16cid:durableId="2034914015">
    <w:abstractNumId w:val="5"/>
  </w:num>
  <w:num w:numId="15" w16cid:durableId="81876453">
    <w:abstractNumId w:val="11"/>
  </w:num>
  <w:num w:numId="16" w16cid:durableId="1032464891">
    <w:abstractNumId w:val="10"/>
  </w:num>
  <w:num w:numId="17" w16cid:durableId="166869328">
    <w:abstractNumId w:val="2"/>
  </w:num>
  <w:num w:numId="18" w16cid:durableId="2016691241">
    <w:abstractNumId w:val="24"/>
  </w:num>
  <w:num w:numId="19" w16cid:durableId="1327128603">
    <w:abstractNumId w:val="4"/>
  </w:num>
  <w:num w:numId="20" w16cid:durableId="1694763954">
    <w:abstractNumId w:val="8"/>
  </w:num>
  <w:num w:numId="21" w16cid:durableId="234634931">
    <w:abstractNumId w:val="20"/>
  </w:num>
  <w:num w:numId="22" w16cid:durableId="1281957998">
    <w:abstractNumId w:val="9"/>
  </w:num>
  <w:num w:numId="23" w16cid:durableId="513881783">
    <w:abstractNumId w:val="16"/>
  </w:num>
  <w:num w:numId="24" w16cid:durableId="486750858">
    <w:abstractNumId w:val="14"/>
  </w:num>
  <w:num w:numId="25" w16cid:durableId="198933022">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enjamin Roberts">
    <w15:presenceInfo w15:providerId="Windows Live" w15:userId="fb997e29d3c572a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1A1F"/>
    <w:rsid w:val="00001874"/>
    <w:rsid w:val="00005612"/>
    <w:rsid w:val="000072B5"/>
    <w:rsid w:val="0001156E"/>
    <w:rsid w:val="000172EA"/>
    <w:rsid w:val="000242CE"/>
    <w:rsid w:val="00024C4D"/>
    <w:rsid w:val="00024E2A"/>
    <w:rsid w:val="00030A44"/>
    <w:rsid w:val="00033AE1"/>
    <w:rsid w:val="00034F62"/>
    <w:rsid w:val="00037372"/>
    <w:rsid w:val="00042EF3"/>
    <w:rsid w:val="00050702"/>
    <w:rsid w:val="0006281E"/>
    <w:rsid w:val="000671CA"/>
    <w:rsid w:val="00067C50"/>
    <w:rsid w:val="00072F3B"/>
    <w:rsid w:val="00073424"/>
    <w:rsid w:val="00082118"/>
    <w:rsid w:val="0009455E"/>
    <w:rsid w:val="000A3930"/>
    <w:rsid w:val="000A70C0"/>
    <w:rsid w:val="000B04AE"/>
    <w:rsid w:val="000B34AE"/>
    <w:rsid w:val="000C4D89"/>
    <w:rsid w:val="000C504E"/>
    <w:rsid w:val="000C53A7"/>
    <w:rsid w:val="000C5FF4"/>
    <w:rsid w:val="000D284F"/>
    <w:rsid w:val="000E00D1"/>
    <w:rsid w:val="000E06B9"/>
    <w:rsid w:val="000E7701"/>
    <w:rsid w:val="000E7A60"/>
    <w:rsid w:val="000F0E98"/>
    <w:rsid w:val="000F3379"/>
    <w:rsid w:val="000F5D7F"/>
    <w:rsid w:val="000F65EE"/>
    <w:rsid w:val="00101502"/>
    <w:rsid w:val="00101CBF"/>
    <w:rsid w:val="00110049"/>
    <w:rsid w:val="00126587"/>
    <w:rsid w:val="00132CB0"/>
    <w:rsid w:val="00133DDD"/>
    <w:rsid w:val="001358E9"/>
    <w:rsid w:val="0014186C"/>
    <w:rsid w:val="00146E3F"/>
    <w:rsid w:val="00166764"/>
    <w:rsid w:val="00174590"/>
    <w:rsid w:val="001745A3"/>
    <w:rsid w:val="00174CF0"/>
    <w:rsid w:val="00180A04"/>
    <w:rsid w:val="00194A88"/>
    <w:rsid w:val="00196D9B"/>
    <w:rsid w:val="001A18AE"/>
    <w:rsid w:val="001A4069"/>
    <w:rsid w:val="001B0C0A"/>
    <w:rsid w:val="001B0DCF"/>
    <w:rsid w:val="001B10EB"/>
    <w:rsid w:val="001B77E4"/>
    <w:rsid w:val="001C3669"/>
    <w:rsid w:val="001C793B"/>
    <w:rsid w:val="001D2112"/>
    <w:rsid w:val="001E101C"/>
    <w:rsid w:val="001E2356"/>
    <w:rsid w:val="001E4550"/>
    <w:rsid w:val="001F05C0"/>
    <w:rsid w:val="00206574"/>
    <w:rsid w:val="00207863"/>
    <w:rsid w:val="00223A7D"/>
    <w:rsid w:val="00225195"/>
    <w:rsid w:val="002302A5"/>
    <w:rsid w:val="00232362"/>
    <w:rsid w:val="00246AB8"/>
    <w:rsid w:val="002579D4"/>
    <w:rsid w:val="00277D74"/>
    <w:rsid w:val="00281C70"/>
    <w:rsid w:val="002854B4"/>
    <w:rsid w:val="002871DD"/>
    <w:rsid w:val="00293C7B"/>
    <w:rsid w:val="002B3349"/>
    <w:rsid w:val="002B5D7C"/>
    <w:rsid w:val="002B7520"/>
    <w:rsid w:val="002B7EBF"/>
    <w:rsid w:val="002D2830"/>
    <w:rsid w:val="002D32B2"/>
    <w:rsid w:val="002D58FE"/>
    <w:rsid w:val="002D62BF"/>
    <w:rsid w:val="002D699D"/>
    <w:rsid w:val="002D6EB6"/>
    <w:rsid w:val="002E0249"/>
    <w:rsid w:val="002E4B96"/>
    <w:rsid w:val="002E7112"/>
    <w:rsid w:val="00306FA8"/>
    <w:rsid w:val="00311202"/>
    <w:rsid w:val="0032570C"/>
    <w:rsid w:val="00334A0E"/>
    <w:rsid w:val="003409F7"/>
    <w:rsid w:val="00344C6D"/>
    <w:rsid w:val="00345013"/>
    <w:rsid w:val="003670CF"/>
    <w:rsid w:val="00373E35"/>
    <w:rsid w:val="0037585D"/>
    <w:rsid w:val="00380E0D"/>
    <w:rsid w:val="003814C8"/>
    <w:rsid w:val="0039151E"/>
    <w:rsid w:val="003925A0"/>
    <w:rsid w:val="00395053"/>
    <w:rsid w:val="003959F1"/>
    <w:rsid w:val="003972B3"/>
    <w:rsid w:val="003A1651"/>
    <w:rsid w:val="003B3B5E"/>
    <w:rsid w:val="003B3BA3"/>
    <w:rsid w:val="003B3EB3"/>
    <w:rsid w:val="003B5066"/>
    <w:rsid w:val="003C0230"/>
    <w:rsid w:val="003D0FA2"/>
    <w:rsid w:val="003D2192"/>
    <w:rsid w:val="003D5117"/>
    <w:rsid w:val="003E7D39"/>
    <w:rsid w:val="003F3445"/>
    <w:rsid w:val="003F6EC7"/>
    <w:rsid w:val="00402804"/>
    <w:rsid w:val="0040372C"/>
    <w:rsid w:val="00404A96"/>
    <w:rsid w:val="00413BF5"/>
    <w:rsid w:val="00415755"/>
    <w:rsid w:val="004168B2"/>
    <w:rsid w:val="00423ECE"/>
    <w:rsid w:val="0042540B"/>
    <w:rsid w:val="00426EAA"/>
    <w:rsid w:val="00434190"/>
    <w:rsid w:val="00434363"/>
    <w:rsid w:val="004379AC"/>
    <w:rsid w:val="00440D39"/>
    <w:rsid w:val="00441111"/>
    <w:rsid w:val="00451DA1"/>
    <w:rsid w:val="00453971"/>
    <w:rsid w:val="00455D73"/>
    <w:rsid w:val="0045646E"/>
    <w:rsid w:val="00457EEA"/>
    <w:rsid w:val="0047236D"/>
    <w:rsid w:val="004734F6"/>
    <w:rsid w:val="00473F94"/>
    <w:rsid w:val="004771AF"/>
    <w:rsid w:val="00487F49"/>
    <w:rsid w:val="004911AF"/>
    <w:rsid w:val="004935AB"/>
    <w:rsid w:val="004B3AE6"/>
    <w:rsid w:val="004B5105"/>
    <w:rsid w:val="004B565C"/>
    <w:rsid w:val="004B5699"/>
    <w:rsid w:val="004B682F"/>
    <w:rsid w:val="004C0BA5"/>
    <w:rsid w:val="004C3A65"/>
    <w:rsid w:val="004C7279"/>
    <w:rsid w:val="004D05CA"/>
    <w:rsid w:val="004D1AC6"/>
    <w:rsid w:val="004E00CD"/>
    <w:rsid w:val="004E5347"/>
    <w:rsid w:val="004E5B7B"/>
    <w:rsid w:val="004F2DB0"/>
    <w:rsid w:val="004F4304"/>
    <w:rsid w:val="00503382"/>
    <w:rsid w:val="005041DE"/>
    <w:rsid w:val="005046B9"/>
    <w:rsid w:val="00504821"/>
    <w:rsid w:val="00506070"/>
    <w:rsid w:val="0051021C"/>
    <w:rsid w:val="00512D57"/>
    <w:rsid w:val="00514503"/>
    <w:rsid w:val="00522F5D"/>
    <w:rsid w:val="00530595"/>
    <w:rsid w:val="00531BEC"/>
    <w:rsid w:val="00533BE8"/>
    <w:rsid w:val="00533FBF"/>
    <w:rsid w:val="00537C07"/>
    <w:rsid w:val="0054104B"/>
    <w:rsid w:val="0055488A"/>
    <w:rsid w:val="00554BA7"/>
    <w:rsid w:val="005674A7"/>
    <w:rsid w:val="0056789C"/>
    <w:rsid w:val="00575DC6"/>
    <w:rsid w:val="00582DAD"/>
    <w:rsid w:val="00592022"/>
    <w:rsid w:val="005936B3"/>
    <w:rsid w:val="00593921"/>
    <w:rsid w:val="00594C78"/>
    <w:rsid w:val="00595C13"/>
    <w:rsid w:val="00597BD1"/>
    <w:rsid w:val="00597F5D"/>
    <w:rsid w:val="005B6664"/>
    <w:rsid w:val="005C03CA"/>
    <w:rsid w:val="005C0ECA"/>
    <w:rsid w:val="005C26DC"/>
    <w:rsid w:val="005C3227"/>
    <w:rsid w:val="005C509C"/>
    <w:rsid w:val="005D3366"/>
    <w:rsid w:val="005E2430"/>
    <w:rsid w:val="005E6B39"/>
    <w:rsid w:val="005F14E6"/>
    <w:rsid w:val="005F2DE2"/>
    <w:rsid w:val="005F78FD"/>
    <w:rsid w:val="006042F3"/>
    <w:rsid w:val="0061028A"/>
    <w:rsid w:val="00611380"/>
    <w:rsid w:val="0061227A"/>
    <w:rsid w:val="006147EB"/>
    <w:rsid w:val="00614C8B"/>
    <w:rsid w:val="00625504"/>
    <w:rsid w:val="0062583D"/>
    <w:rsid w:val="00631103"/>
    <w:rsid w:val="006312E2"/>
    <w:rsid w:val="006343CF"/>
    <w:rsid w:val="00634D36"/>
    <w:rsid w:val="006403F4"/>
    <w:rsid w:val="00643275"/>
    <w:rsid w:val="00651A1C"/>
    <w:rsid w:val="006569CF"/>
    <w:rsid w:val="006572A0"/>
    <w:rsid w:val="00661D0D"/>
    <w:rsid w:val="00661EE0"/>
    <w:rsid w:val="00662A23"/>
    <w:rsid w:val="006649A5"/>
    <w:rsid w:val="006763CF"/>
    <w:rsid w:val="00676794"/>
    <w:rsid w:val="006833B9"/>
    <w:rsid w:val="00683E96"/>
    <w:rsid w:val="006B16DA"/>
    <w:rsid w:val="006C47C9"/>
    <w:rsid w:val="006C525F"/>
    <w:rsid w:val="006D0F73"/>
    <w:rsid w:val="006D24D4"/>
    <w:rsid w:val="006D404C"/>
    <w:rsid w:val="006D4695"/>
    <w:rsid w:val="006D67F1"/>
    <w:rsid w:val="006E497A"/>
    <w:rsid w:val="006F4E6A"/>
    <w:rsid w:val="007014C7"/>
    <w:rsid w:val="00702DF6"/>
    <w:rsid w:val="00705131"/>
    <w:rsid w:val="00724BCB"/>
    <w:rsid w:val="00725995"/>
    <w:rsid w:val="00736380"/>
    <w:rsid w:val="00740286"/>
    <w:rsid w:val="0074462C"/>
    <w:rsid w:val="00751D63"/>
    <w:rsid w:val="007525C5"/>
    <w:rsid w:val="00752C6E"/>
    <w:rsid w:val="007561FD"/>
    <w:rsid w:val="0075637B"/>
    <w:rsid w:val="00762704"/>
    <w:rsid w:val="00762C09"/>
    <w:rsid w:val="00765337"/>
    <w:rsid w:val="00776FDA"/>
    <w:rsid w:val="00782C16"/>
    <w:rsid w:val="007A0744"/>
    <w:rsid w:val="007A172B"/>
    <w:rsid w:val="007B1251"/>
    <w:rsid w:val="007B6C31"/>
    <w:rsid w:val="007B7545"/>
    <w:rsid w:val="007B7A6C"/>
    <w:rsid w:val="007C2C20"/>
    <w:rsid w:val="007C3B9C"/>
    <w:rsid w:val="007C4D41"/>
    <w:rsid w:val="007C66D1"/>
    <w:rsid w:val="007D02FC"/>
    <w:rsid w:val="007D0B38"/>
    <w:rsid w:val="007D3A2A"/>
    <w:rsid w:val="007D3DAA"/>
    <w:rsid w:val="007D4CEB"/>
    <w:rsid w:val="007D5552"/>
    <w:rsid w:val="007E1905"/>
    <w:rsid w:val="007E77A1"/>
    <w:rsid w:val="007E77D8"/>
    <w:rsid w:val="007F53EC"/>
    <w:rsid w:val="00802A4D"/>
    <w:rsid w:val="00802B19"/>
    <w:rsid w:val="0080472B"/>
    <w:rsid w:val="008108FA"/>
    <w:rsid w:val="00814FD5"/>
    <w:rsid w:val="008150EB"/>
    <w:rsid w:val="00817A10"/>
    <w:rsid w:val="0082305D"/>
    <w:rsid w:val="0082407B"/>
    <w:rsid w:val="00833D68"/>
    <w:rsid w:val="0083487E"/>
    <w:rsid w:val="00841863"/>
    <w:rsid w:val="00843306"/>
    <w:rsid w:val="00850CB0"/>
    <w:rsid w:val="008519AA"/>
    <w:rsid w:val="00854155"/>
    <w:rsid w:val="00867E85"/>
    <w:rsid w:val="008712A4"/>
    <w:rsid w:val="00875945"/>
    <w:rsid w:val="0088462E"/>
    <w:rsid w:val="0088496F"/>
    <w:rsid w:val="008C0359"/>
    <w:rsid w:val="008C24BE"/>
    <w:rsid w:val="008C252E"/>
    <w:rsid w:val="008C2693"/>
    <w:rsid w:val="008C59B4"/>
    <w:rsid w:val="008C730F"/>
    <w:rsid w:val="008D204E"/>
    <w:rsid w:val="008D308C"/>
    <w:rsid w:val="008E4282"/>
    <w:rsid w:val="008F132B"/>
    <w:rsid w:val="008F154E"/>
    <w:rsid w:val="00907621"/>
    <w:rsid w:val="0091178C"/>
    <w:rsid w:val="00913DA2"/>
    <w:rsid w:val="0091449F"/>
    <w:rsid w:val="009150C9"/>
    <w:rsid w:val="00931ED7"/>
    <w:rsid w:val="009367DB"/>
    <w:rsid w:val="00940CF8"/>
    <w:rsid w:val="00941B7C"/>
    <w:rsid w:val="009459BE"/>
    <w:rsid w:val="0094603B"/>
    <w:rsid w:val="00951A54"/>
    <w:rsid w:val="00955094"/>
    <w:rsid w:val="00955170"/>
    <w:rsid w:val="009716BE"/>
    <w:rsid w:val="00971858"/>
    <w:rsid w:val="009807E7"/>
    <w:rsid w:val="009809AB"/>
    <w:rsid w:val="00991668"/>
    <w:rsid w:val="009939EB"/>
    <w:rsid w:val="00993FDC"/>
    <w:rsid w:val="009A09C8"/>
    <w:rsid w:val="009A6B6B"/>
    <w:rsid w:val="009A734D"/>
    <w:rsid w:val="009B3FFC"/>
    <w:rsid w:val="009B445F"/>
    <w:rsid w:val="009B44EC"/>
    <w:rsid w:val="009B7197"/>
    <w:rsid w:val="009B722D"/>
    <w:rsid w:val="009C582C"/>
    <w:rsid w:val="009D44ED"/>
    <w:rsid w:val="009D7854"/>
    <w:rsid w:val="009E4338"/>
    <w:rsid w:val="009E5A2D"/>
    <w:rsid w:val="009F0C23"/>
    <w:rsid w:val="00A01378"/>
    <w:rsid w:val="00A02625"/>
    <w:rsid w:val="00A02AE9"/>
    <w:rsid w:val="00A03922"/>
    <w:rsid w:val="00A207B3"/>
    <w:rsid w:val="00A2393D"/>
    <w:rsid w:val="00A27DC8"/>
    <w:rsid w:val="00A3095D"/>
    <w:rsid w:val="00A31B1C"/>
    <w:rsid w:val="00A44AAF"/>
    <w:rsid w:val="00A628FD"/>
    <w:rsid w:val="00A709DA"/>
    <w:rsid w:val="00A71619"/>
    <w:rsid w:val="00A7559C"/>
    <w:rsid w:val="00A850F2"/>
    <w:rsid w:val="00A8662E"/>
    <w:rsid w:val="00A871F6"/>
    <w:rsid w:val="00A879CB"/>
    <w:rsid w:val="00A91602"/>
    <w:rsid w:val="00A92766"/>
    <w:rsid w:val="00AB1EC6"/>
    <w:rsid w:val="00AC0B3C"/>
    <w:rsid w:val="00AC53F5"/>
    <w:rsid w:val="00AE71A4"/>
    <w:rsid w:val="00AE7A70"/>
    <w:rsid w:val="00B021E4"/>
    <w:rsid w:val="00B03791"/>
    <w:rsid w:val="00B03B90"/>
    <w:rsid w:val="00B05DCB"/>
    <w:rsid w:val="00B105AD"/>
    <w:rsid w:val="00B1080A"/>
    <w:rsid w:val="00B113A5"/>
    <w:rsid w:val="00B124AB"/>
    <w:rsid w:val="00B15466"/>
    <w:rsid w:val="00B2144E"/>
    <w:rsid w:val="00B249A5"/>
    <w:rsid w:val="00B2605D"/>
    <w:rsid w:val="00B36CD7"/>
    <w:rsid w:val="00B4044C"/>
    <w:rsid w:val="00B4188F"/>
    <w:rsid w:val="00B522B3"/>
    <w:rsid w:val="00B6153D"/>
    <w:rsid w:val="00B625BF"/>
    <w:rsid w:val="00B70F0D"/>
    <w:rsid w:val="00B83A71"/>
    <w:rsid w:val="00B929C4"/>
    <w:rsid w:val="00B9713F"/>
    <w:rsid w:val="00BA139A"/>
    <w:rsid w:val="00BB4691"/>
    <w:rsid w:val="00BC164C"/>
    <w:rsid w:val="00BC22AD"/>
    <w:rsid w:val="00BC56BF"/>
    <w:rsid w:val="00BD4FDE"/>
    <w:rsid w:val="00BD5AC3"/>
    <w:rsid w:val="00BE0CC7"/>
    <w:rsid w:val="00BE12C0"/>
    <w:rsid w:val="00BE22BA"/>
    <w:rsid w:val="00BF1671"/>
    <w:rsid w:val="00BF1A1F"/>
    <w:rsid w:val="00BF6DBF"/>
    <w:rsid w:val="00C003C5"/>
    <w:rsid w:val="00C00723"/>
    <w:rsid w:val="00C04A01"/>
    <w:rsid w:val="00C05A59"/>
    <w:rsid w:val="00C07638"/>
    <w:rsid w:val="00C07D57"/>
    <w:rsid w:val="00C1511F"/>
    <w:rsid w:val="00C154A5"/>
    <w:rsid w:val="00C213A6"/>
    <w:rsid w:val="00C22271"/>
    <w:rsid w:val="00C304CA"/>
    <w:rsid w:val="00C33937"/>
    <w:rsid w:val="00C33D64"/>
    <w:rsid w:val="00C35DCC"/>
    <w:rsid w:val="00C36276"/>
    <w:rsid w:val="00C42B15"/>
    <w:rsid w:val="00C45461"/>
    <w:rsid w:val="00C51981"/>
    <w:rsid w:val="00C6111D"/>
    <w:rsid w:val="00C61289"/>
    <w:rsid w:val="00C65259"/>
    <w:rsid w:val="00C7132A"/>
    <w:rsid w:val="00C74DF3"/>
    <w:rsid w:val="00C84BBC"/>
    <w:rsid w:val="00C862EA"/>
    <w:rsid w:val="00C879BE"/>
    <w:rsid w:val="00CA08C7"/>
    <w:rsid w:val="00CA2DA6"/>
    <w:rsid w:val="00CB24F0"/>
    <w:rsid w:val="00CB648A"/>
    <w:rsid w:val="00CD0E70"/>
    <w:rsid w:val="00CE1495"/>
    <w:rsid w:val="00CE3560"/>
    <w:rsid w:val="00CF697F"/>
    <w:rsid w:val="00CF7791"/>
    <w:rsid w:val="00D0473E"/>
    <w:rsid w:val="00D1635E"/>
    <w:rsid w:val="00D2331C"/>
    <w:rsid w:val="00D26C6E"/>
    <w:rsid w:val="00D4658C"/>
    <w:rsid w:val="00D51198"/>
    <w:rsid w:val="00D52942"/>
    <w:rsid w:val="00D53ECF"/>
    <w:rsid w:val="00D54053"/>
    <w:rsid w:val="00D5564A"/>
    <w:rsid w:val="00D61C96"/>
    <w:rsid w:val="00D63B2E"/>
    <w:rsid w:val="00D70C76"/>
    <w:rsid w:val="00D853A6"/>
    <w:rsid w:val="00D87217"/>
    <w:rsid w:val="00D90939"/>
    <w:rsid w:val="00D97132"/>
    <w:rsid w:val="00DA1230"/>
    <w:rsid w:val="00DA33F7"/>
    <w:rsid w:val="00DA4B7E"/>
    <w:rsid w:val="00DA7708"/>
    <w:rsid w:val="00DB551F"/>
    <w:rsid w:val="00DB63A8"/>
    <w:rsid w:val="00DC02E7"/>
    <w:rsid w:val="00DC49B4"/>
    <w:rsid w:val="00DE7DEA"/>
    <w:rsid w:val="00DF2B25"/>
    <w:rsid w:val="00DF7BE9"/>
    <w:rsid w:val="00E04146"/>
    <w:rsid w:val="00E12CE3"/>
    <w:rsid w:val="00E212A0"/>
    <w:rsid w:val="00E251D7"/>
    <w:rsid w:val="00E313B5"/>
    <w:rsid w:val="00E33E7D"/>
    <w:rsid w:val="00E34A18"/>
    <w:rsid w:val="00E471C5"/>
    <w:rsid w:val="00E7011A"/>
    <w:rsid w:val="00E74E92"/>
    <w:rsid w:val="00E74EC2"/>
    <w:rsid w:val="00E752A7"/>
    <w:rsid w:val="00E860BF"/>
    <w:rsid w:val="00E87D7A"/>
    <w:rsid w:val="00E92CFA"/>
    <w:rsid w:val="00E94F82"/>
    <w:rsid w:val="00E97648"/>
    <w:rsid w:val="00EA7688"/>
    <w:rsid w:val="00EB01E4"/>
    <w:rsid w:val="00EB456C"/>
    <w:rsid w:val="00EB6911"/>
    <w:rsid w:val="00EC79D2"/>
    <w:rsid w:val="00EC7E9E"/>
    <w:rsid w:val="00EE2FFF"/>
    <w:rsid w:val="00EE3D7E"/>
    <w:rsid w:val="00EF550E"/>
    <w:rsid w:val="00F01198"/>
    <w:rsid w:val="00F17888"/>
    <w:rsid w:val="00F239CC"/>
    <w:rsid w:val="00F27FBE"/>
    <w:rsid w:val="00F30154"/>
    <w:rsid w:val="00F31321"/>
    <w:rsid w:val="00F40ADB"/>
    <w:rsid w:val="00F42FC6"/>
    <w:rsid w:val="00F541F9"/>
    <w:rsid w:val="00F65280"/>
    <w:rsid w:val="00F67861"/>
    <w:rsid w:val="00F71FD1"/>
    <w:rsid w:val="00F7224B"/>
    <w:rsid w:val="00F732EF"/>
    <w:rsid w:val="00F80386"/>
    <w:rsid w:val="00F8128C"/>
    <w:rsid w:val="00F905CF"/>
    <w:rsid w:val="00F93011"/>
    <w:rsid w:val="00FA0F5C"/>
    <w:rsid w:val="00FA1F66"/>
    <w:rsid w:val="00FA4344"/>
    <w:rsid w:val="00FB17B9"/>
    <w:rsid w:val="00FD5992"/>
    <w:rsid w:val="00FE015E"/>
    <w:rsid w:val="00FE420F"/>
    <w:rsid w:val="00FE48BC"/>
    <w:rsid w:val="00FE6AC4"/>
    <w:rsid w:val="00FF0C4F"/>
    <w:rsid w:val="00FF56C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C8B629"/>
  <w15:chartTrackingRefBased/>
  <w15:docId w15:val="{0D7C15C1-8BF3-4652-BEE2-AC077CFBEE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021C"/>
  </w:style>
  <w:style w:type="paragraph" w:styleId="Heading1">
    <w:name w:val="heading 1"/>
    <w:basedOn w:val="Normal"/>
    <w:next w:val="Normal"/>
    <w:link w:val="Heading1Char"/>
    <w:uiPriority w:val="9"/>
    <w:qFormat/>
    <w:rsid w:val="00BF1A1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05131"/>
    <w:pPr>
      <w:keepNext/>
      <w:keepLines/>
      <w:spacing w:before="40" w:after="0"/>
      <w:outlineLvl w:val="1"/>
    </w:pPr>
    <w:rPr>
      <w:rFonts w:asciiTheme="majorHAnsi" w:eastAsiaTheme="majorEastAsia" w:hAnsiTheme="majorHAnsi" w:cstheme="majorBidi"/>
      <w:color w:val="2F5496" w:themeColor="accent1" w:themeShade="BF"/>
      <w:sz w:val="30"/>
      <w:szCs w:val="26"/>
    </w:rPr>
  </w:style>
  <w:style w:type="paragraph" w:styleId="Heading3">
    <w:name w:val="heading 3"/>
    <w:basedOn w:val="Normal"/>
    <w:next w:val="Normal"/>
    <w:link w:val="Heading3Char"/>
    <w:uiPriority w:val="9"/>
    <w:unhideWhenUsed/>
    <w:qFormat/>
    <w:rsid w:val="00705131"/>
    <w:pPr>
      <w:keepNext/>
      <w:keepLines/>
      <w:spacing w:before="40" w:after="0"/>
      <w:outlineLvl w:val="2"/>
    </w:pPr>
    <w:rPr>
      <w:rFonts w:asciiTheme="majorHAnsi" w:eastAsiaTheme="majorEastAsia" w:hAnsiTheme="majorHAnsi"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705131"/>
    <w:pPr>
      <w:keepNext/>
      <w:keepLines/>
      <w:spacing w:before="40" w:after="0"/>
      <w:outlineLvl w:val="3"/>
    </w:pPr>
    <w:rPr>
      <w:rFonts w:asciiTheme="majorHAnsi" w:eastAsiaTheme="majorEastAsia" w:hAnsiTheme="majorHAnsi" w:cstheme="majorBidi"/>
      <w:i/>
      <w:iCs/>
      <w:color w:val="2F5496" w:themeColor="accent1" w:themeShade="BF"/>
      <w:sz w:val="26"/>
    </w:rPr>
  </w:style>
  <w:style w:type="paragraph" w:styleId="Heading5">
    <w:name w:val="heading 5"/>
    <w:basedOn w:val="Normal"/>
    <w:next w:val="Normal"/>
    <w:link w:val="Heading5Char"/>
    <w:uiPriority w:val="9"/>
    <w:unhideWhenUsed/>
    <w:qFormat/>
    <w:rsid w:val="00EB01E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A1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05131"/>
    <w:rPr>
      <w:rFonts w:asciiTheme="majorHAnsi" w:eastAsiaTheme="majorEastAsia" w:hAnsiTheme="majorHAnsi" w:cstheme="majorBidi"/>
      <w:color w:val="2F5496" w:themeColor="accent1" w:themeShade="BF"/>
      <w:sz w:val="30"/>
      <w:szCs w:val="26"/>
    </w:rPr>
  </w:style>
  <w:style w:type="character" w:customStyle="1" w:styleId="Heading3Char">
    <w:name w:val="Heading 3 Char"/>
    <w:basedOn w:val="DefaultParagraphFont"/>
    <w:link w:val="Heading3"/>
    <w:uiPriority w:val="9"/>
    <w:rsid w:val="00705131"/>
    <w:rPr>
      <w:rFonts w:asciiTheme="majorHAnsi" w:eastAsiaTheme="majorEastAsia" w:hAnsiTheme="majorHAnsi" w:cstheme="majorBidi"/>
      <w:color w:val="1F3763" w:themeColor="accent1" w:themeShade="7F"/>
      <w:sz w:val="28"/>
      <w:szCs w:val="24"/>
    </w:rPr>
  </w:style>
  <w:style w:type="paragraph" w:styleId="NormalWeb">
    <w:name w:val="Normal (Web)"/>
    <w:basedOn w:val="Normal"/>
    <w:uiPriority w:val="99"/>
    <w:semiHidden/>
    <w:unhideWhenUsed/>
    <w:rsid w:val="00BF1A1F"/>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Strong">
    <w:name w:val="Strong"/>
    <w:basedOn w:val="DefaultParagraphFont"/>
    <w:uiPriority w:val="22"/>
    <w:qFormat/>
    <w:rsid w:val="00BF1A1F"/>
    <w:rPr>
      <w:b/>
      <w:bCs/>
    </w:rPr>
  </w:style>
  <w:style w:type="character" w:customStyle="1" w:styleId="normaltextrun">
    <w:name w:val="normaltextrun"/>
    <w:basedOn w:val="DefaultParagraphFont"/>
    <w:rsid w:val="00BF1A1F"/>
  </w:style>
  <w:style w:type="character" w:customStyle="1" w:styleId="eop">
    <w:name w:val="eop"/>
    <w:basedOn w:val="DefaultParagraphFont"/>
    <w:rsid w:val="00BF1A1F"/>
  </w:style>
  <w:style w:type="paragraph" w:styleId="Title">
    <w:name w:val="Title"/>
    <w:basedOn w:val="Normal"/>
    <w:next w:val="Normal"/>
    <w:link w:val="TitleChar"/>
    <w:uiPriority w:val="10"/>
    <w:qFormat/>
    <w:rsid w:val="007C4D4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C4D41"/>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7C4D41"/>
    <w:pPr>
      <w:outlineLvl w:val="9"/>
    </w:pPr>
    <w:rPr>
      <w:kern w:val="0"/>
      <w:lang w:val="en-US"/>
      <w14:ligatures w14:val="none"/>
    </w:rPr>
  </w:style>
  <w:style w:type="paragraph" w:styleId="TOC1">
    <w:name w:val="toc 1"/>
    <w:basedOn w:val="Normal"/>
    <w:next w:val="Normal"/>
    <w:autoRedefine/>
    <w:uiPriority w:val="39"/>
    <w:unhideWhenUsed/>
    <w:rsid w:val="007C4D41"/>
    <w:pPr>
      <w:spacing w:after="100"/>
    </w:pPr>
  </w:style>
  <w:style w:type="paragraph" w:styleId="TOC2">
    <w:name w:val="toc 2"/>
    <w:basedOn w:val="Normal"/>
    <w:next w:val="Normal"/>
    <w:autoRedefine/>
    <w:uiPriority w:val="39"/>
    <w:unhideWhenUsed/>
    <w:rsid w:val="00D63B2E"/>
    <w:pPr>
      <w:tabs>
        <w:tab w:val="right" w:leader="dot" w:pos="10456"/>
      </w:tabs>
      <w:spacing w:after="100"/>
      <w:ind w:left="220"/>
    </w:pPr>
  </w:style>
  <w:style w:type="paragraph" w:styleId="TOC3">
    <w:name w:val="toc 3"/>
    <w:basedOn w:val="Normal"/>
    <w:next w:val="Normal"/>
    <w:autoRedefine/>
    <w:uiPriority w:val="39"/>
    <w:unhideWhenUsed/>
    <w:rsid w:val="007C4D41"/>
    <w:pPr>
      <w:spacing w:after="100"/>
      <w:ind w:left="440"/>
    </w:pPr>
  </w:style>
  <w:style w:type="character" w:styleId="Hyperlink">
    <w:name w:val="Hyperlink"/>
    <w:basedOn w:val="DefaultParagraphFont"/>
    <w:uiPriority w:val="99"/>
    <w:unhideWhenUsed/>
    <w:rsid w:val="007C4D41"/>
    <w:rPr>
      <w:color w:val="0563C1" w:themeColor="hyperlink"/>
      <w:u w:val="single"/>
    </w:rPr>
  </w:style>
  <w:style w:type="paragraph" w:styleId="ListParagraph">
    <w:name w:val="List Paragraph"/>
    <w:basedOn w:val="Normal"/>
    <w:uiPriority w:val="34"/>
    <w:qFormat/>
    <w:rsid w:val="000072B5"/>
    <w:pPr>
      <w:ind w:left="720"/>
      <w:contextualSpacing/>
    </w:pPr>
  </w:style>
  <w:style w:type="character" w:styleId="CommentReference">
    <w:name w:val="annotation reference"/>
    <w:basedOn w:val="DefaultParagraphFont"/>
    <w:uiPriority w:val="99"/>
    <w:semiHidden/>
    <w:unhideWhenUsed/>
    <w:rsid w:val="00C42B15"/>
    <w:rPr>
      <w:sz w:val="16"/>
      <w:szCs w:val="16"/>
    </w:rPr>
  </w:style>
  <w:style w:type="paragraph" w:styleId="CommentText">
    <w:name w:val="annotation text"/>
    <w:basedOn w:val="Normal"/>
    <w:link w:val="CommentTextChar"/>
    <w:uiPriority w:val="99"/>
    <w:unhideWhenUsed/>
    <w:rsid w:val="00C42B15"/>
    <w:pPr>
      <w:spacing w:line="240" w:lineRule="auto"/>
    </w:pPr>
    <w:rPr>
      <w:sz w:val="20"/>
      <w:szCs w:val="20"/>
    </w:rPr>
  </w:style>
  <w:style w:type="character" w:customStyle="1" w:styleId="CommentTextChar">
    <w:name w:val="Comment Text Char"/>
    <w:basedOn w:val="DefaultParagraphFont"/>
    <w:link w:val="CommentText"/>
    <w:uiPriority w:val="99"/>
    <w:rsid w:val="00C42B15"/>
    <w:rPr>
      <w:sz w:val="20"/>
      <w:szCs w:val="20"/>
    </w:rPr>
  </w:style>
  <w:style w:type="paragraph" w:styleId="CommentSubject">
    <w:name w:val="annotation subject"/>
    <w:basedOn w:val="CommentText"/>
    <w:next w:val="CommentText"/>
    <w:link w:val="CommentSubjectChar"/>
    <w:uiPriority w:val="99"/>
    <w:semiHidden/>
    <w:unhideWhenUsed/>
    <w:rsid w:val="00C42B15"/>
    <w:rPr>
      <w:b/>
      <w:bCs/>
    </w:rPr>
  </w:style>
  <w:style w:type="character" w:customStyle="1" w:styleId="CommentSubjectChar">
    <w:name w:val="Comment Subject Char"/>
    <w:basedOn w:val="CommentTextChar"/>
    <w:link w:val="CommentSubject"/>
    <w:uiPriority w:val="99"/>
    <w:semiHidden/>
    <w:rsid w:val="00C42B15"/>
    <w:rPr>
      <w:b/>
      <w:bCs/>
      <w:sz w:val="20"/>
      <w:szCs w:val="20"/>
    </w:rPr>
  </w:style>
  <w:style w:type="character" w:styleId="UnresolvedMention">
    <w:name w:val="Unresolved Mention"/>
    <w:basedOn w:val="DefaultParagraphFont"/>
    <w:uiPriority w:val="99"/>
    <w:semiHidden/>
    <w:unhideWhenUsed/>
    <w:rsid w:val="00C42B15"/>
    <w:rPr>
      <w:color w:val="605E5C"/>
      <w:shd w:val="clear" w:color="auto" w:fill="E1DFDD"/>
    </w:rPr>
  </w:style>
  <w:style w:type="paragraph" w:styleId="Subtitle">
    <w:name w:val="Subtitle"/>
    <w:basedOn w:val="Normal"/>
    <w:next w:val="Normal"/>
    <w:link w:val="SubtitleChar"/>
    <w:uiPriority w:val="11"/>
    <w:qFormat/>
    <w:rsid w:val="00281C7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81C70"/>
    <w:rPr>
      <w:rFonts w:eastAsiaTheme="minorEastAsia"/>
      <w:color w:val="5A5A5A" w:themeColor="text1" w:themeTint="A5"/>
      <w:spacing w:val="15"/>
    </w:rPr>
  </w:style>
  <w:style w:type="paragraph" w:styleId="Header">
    <w:name w:val="header"/>
    <w:basedOn w:val="Normal"/>
    <w:link w:val="HeaderChar"/>
    <w:uiPriority w:val="99"/>
    <w:unhideWhenUsed/>
    <w:rsid w:val="00B03B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3B90"/>
  </w:style>
  <w:style w:type="paragraph" w:styleId="Footer">
    <w:name w:val="footer"/>
    <w:basedOn w:val="Normal"/>
    <w:link w:val="FooterChar"/>
    <w:uiPriority w:val="99"/>
    <w:unhideWhenUsed/>
    <w:rsid w:val="00B03B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B03B90"/>
  </w:style>
  <w:style w:type="table" w:styleId="TableGrid">
    <w:name w:val="Table Grid"/>
    <w:basedOn w:val="TableNormal"/>
    <w:uiPriority w:val="39"/>
    <w:rsid w:val="009939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705131"/>
    <w:rPr>
      <w:rFonts w:asciiTheme="majorHAnsi" w:eastAsiaTheme="majorEastAsia" w:hAnsiTheme="majorHAnsi" w:cstheme="majorBidi"/>
      <w:i/>
      <w:iCs/>
      <w:color w:val="2F5496" w:themeColor="accent1" w:themeShade="BF"/>
      <w:sz w:val="26"/>
    </w:rPr>
  </w:style>
  <w:style w:type="paragraph" w:styleId="NoSpacing">
    <w:name w:val="No Spacing"/>
    <w:uiPriority w:val="1"/>
    <w:qFormat/>
    <w:rsid w:val="00BF1671"/>
    <w:pPr>
      <w:spacing w:after="0" w:line="240" w:lineRule="auto"/>
    </w:pPr>
  </w:style>
  <w:style w:type="paragraph" w:customStyle="1" w:styleId="xmsonormal">
    <w:name w:val="x_msonormal"/>
    <w:basedOn w:val="Normal"/>
    <w:rsid w:val="004168B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xxmsonormal">
    <w:name w:val="x_xmsonormal"/>
    <w:basedOn w:val="Normal"/>
    <w:rsid w:val="004168B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styleId="Revision">
    <w:name w:val="Revision"/>
    <w:hidden/>
    <w:uiPriority w:val="99"/>
    <w:semiHidden/>
    <w:rsid w:val="00DF7BE9"/>
    <w:pPr>
      <w:spacing w:after="0" w:line="240" w:lineRule="auto"/>
    </w:pPr>
  </w:style>
  <w:style w:type="paragraph" w:styleId="Caption">
    <w:name w:val="caption"/>
    <w:basedOn w:val="Normal"/>
    <w:next w:val="Normal"/>
    <w:uiPriority w:val="35"/>
    <w:unhideWhenUsed/>
    <w:qFormat/>
    <w:rsid w:val="000A393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63B2E"/>
    <w:pPr>
      <w:spacing w:after="0"/>
    </w:pPr>
  </w:style>
  <w:style w:type="paragraph" w:customStyle="1" w:styleId="xxmsonormal0">
    <w:name w:val="x_x_msonormal"/>
    <w:basedOn w:val="Normal"/>
    <w:rsid w:val="00BE0CC7"/>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Emphasis">
    <w:name w:val="Emphasis"/>
    <w:basedOn w:val="DefaultParagraphFont"/>
    <w:uiPriority w:val="20"/>
    <w:qFormat/>
    <w:rsid w:val="00F905CF"/>
    <w:rPr>
      <w:i/>
      <w:iCs/>
    </w:rPr>
  </w:style>
  <w:style w:type="character" w:customStyle="1" w:styleId="Heading5Char">
    <w:name w:val="Heading 5 Char"/>
    <w:basedOn w:val="DefaultParagraphFont"/>
    <w:link w:val="Heading5"/>
    <w:uiPriority w:val="9"/>
    <w:rsid w:val="00EB01E4"/>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96604">
      <w:bodyDiv w:val="1"/>
      <w:marLeft w:val="0"/>
      <w:marRight w:val="0"/>
      <w:marTop w:val="0"/>
      <w:marBottom w:val="0"/>
      <w:divBdr>
        <w:top w:val="none" w:sz="0" w:space="0" w:color="auto"/>
        <w:left w:val="none" w:sz="0" w:space="0" w:color="auto"/>
        <w:bottom w:val="none" w:sz="0" w:space="0" w:color="auto"/>
        <w:right w:val="none" w:sz="0" w:space="0" w:color="auto"/>
      </w:divBdr>
    </w:div>
    <w:div w:id="24143434">
      <w:bodyDiv w:val="1"/>
      <w:marLeft w:val="0"/>
      <w:marRight w:val="0"/>
      <w:marTop w:val="0"/>
      <w:marBottom w:val="0"/>
      <w:divBdr>
        <w:top w:val="none" w:sz="0" w:space="0" w:color="auto"/>
        <w:left w:val="none" w:sz="0" w:space="0" w:color="auto"/>
        <w:bottom w:val="none" w:sz="0" w:space="0" w:color="auto"/>
        <w:right w:val="none" w:sz="0" w:space="0" w:color="auto"/>
      </w:divBdr>
    </w:div>
    <w:div w:id="518198859">
      <w:bodyDiv w:val="1"/>
      <w:marLeft w:val="0"/>
      <w:marRight w:val="0"/>
      <w:marTop w:val="0"/>
      <w:marBottom w:val="0"/>
      <w:divBdr>
        <w:top w:val="none" w:sz="0" w:space="0" w:color="auto"/>
        <w:left w:val="none" w:sz="0" w:space="0" w:color="auto"/>
        <w:bottom w:val="none" w:sz="0" w:space="0" w:color="auto"/>
        <w:right w:val="none" w:sz="0" w:space="0" w:color="auto"/>
      </w:divBdr>
      <w:divsChild>
        <w:div w:id="521407636">
          <w:marLeft w:val="0"/>
          <w:marRight w:val="0"/>
          <w:marTop w:val="0"/>
          <w:marBottom w:val="0"/>
          <w:divBdr>
            <w:top w:val="none" w:sz="0" w:space="0" w:color="auto"/>
            <w:left w:val="none" w:sz="0" w:space="0" w:color="auto"/>
            <w:bottom w:val="none" w:sz="0" w:space="0" w:color="auto"/>
            <w:right w:val="none" w:sz="0" w:space="0" w:color="auto"/>
          </w:divBdr>
          <w:divsChild>
            <w:div w:id="50116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687934">
      <w:bodyDiv w:val="1"/>
      <w:marLeft w:val="0"/>
      <w:marRight w:val="0"/>
      <w:marTop w:val="0"/>
      <w:marBottom w:val="0"/>
      <w:divBdr>
        <w:top w:val="none" w:sz="0" w:space="0" w:color="auto"/>
        <w:left w:val="none" w:sz="0" w:space="0" w:color="auto"/>
        <w:bottom w:val="none" w:sz="0" w:space="0" w:color="auto"/>
        <w:right w:val="none" w:sz="0" w:space="0" w:color="auto"/>
      </w:divBdr>
      <w:divsChild>
        <w:div w:id="491070320">
          <w:marLeft w:val="0"/>
          <w:marRight w:val="0"/>
          <w:marTop w:val="0"/>
          <w:marBottom w:val="0"/>
          <w:divBdr>
            <w:top w:val="none" w:sz="0" w:space="0" w:color="auto"/>
            <w:left w:val="none" w:sz="0" w:space="0" w:color="auto"/>
            <w:bottom w:val="none" w:sz="0" w:space="0" w:color="auto"/>
            <w:right w:val="none" w:sz="0" w:space="0" w:color="auto"/>
          </w:divBdr>
          <w:divsChild>
            <w:div w:id="124545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34372">
      <w:bodyDiv w:val="1"/>
      <w:marLeft w:val="0"/>
      <w:marRight w:val="0"/>
      <w:marTop w:val="0"/>
      <w:marBottom w:val="0"/>
      <w:divBdr>
        <w:top w:val="none" w:sz="0" w:space="0" w:color="auto"/>
        <w:left w:val="none" w:sz="0" w:space="0" w:color="auto"/>
        <w:bottom w:val="none" w:sz="0" w:space="0" w:color="auto"/>
        <w:right w:val="none" w:sz="0" w:space="0" w:color="auto"/>
      </w:divBdr>
    </w:div>
    <w:div w:id="758136398">
      <w:bodyDiv w:val="1"/>
      <w:marLeft w:val="0"/>
      <w:marRight w:val="0"/>
      <w:marTop w:val="0"/>
      <w:marBottom w:val="0"/>
      <w:divBdr>
        <w:top w:val="none" w:sz="0" w:space="0" w:color="auto"/>
        <w:left w:val="none" w:sz="0" w:space="0" w:color="auto"/>
        <w:bottom w:val="none" w:sz="0" w:space="0" w:color="auto"/>
        <w:right w:val="none" w:sz="0" w:space="0" w:color="auto"/>
      </w:divBdr>
    </w:div>
    <w:div w:id="759567874">
      <w:bodyDiv w:val="1"/>
      <w:marLeft w:val="0"/>
      <w:marRight w:val="0"/>
      <w:marTop w:val="0"/>
      <w:marBottom w:val="0"/>
      <w:divBdr>
        <w:top w:val="none" w:sz="0" w:space="0" w:color="auto"/>
        <w:left w:val="none" w:sz="0" w:space="0" w:color="auto"/>
        <w:bottom w:val="none" w:sz="0" w:space="0" w:color="auto"/>
        <w:right w:val="none" w:sz="0" w:space="0" w:color="auto"/>
      </w:divBdr>
    </w:div>
    <w:div w:id="759831415">
      <w:bodyDiv w:val="1"/>
      <w:marLeft w:val="0"/>
      <w:marRight w:val="0"/>
      <w:marTop w:val="0"/>
      <w:marBottom w:val="0"/>
      <w:divBdr>
        <w:top w:val="none" w:sz="0" w:space="0" w:color="auto"/>
        <w:left w:val="none" w:sz="0" w:space="0" w:color="auto"/>
        <w:bottom w:val="none" w:sz="0" w:space="0" w:color="auto"/>
        <w:right w:val="none" w:sz="0" w:space="0" w:color="auto"/>
      </w:divBdr>
      <w:divsChild>
        <w:div w:id="831140895">
          <w:marLeft w:val="0"/>
          <w:marRight w:val="0"/>
          <w:marTop w:val="0"/>
          <w:marBottom w:val="0"/>
          <w:divBdr>
            <w:top w:val="none" w:sz="0" w:space="0" w:color="auto"/>
            <w:left w:val="none" w:sz="0" w:space="0" w:color="auto"/>
            <w:bottom w:val="none" w:sz="0" w:space="0" w:color="auto"/>
            <w:right w:val="none" w:sz="0" w:space="0" w:color="auto"/>
          </w:divBdr>
          <w:divsChild>
            <w:div w:id="48917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606092">
      <w:bodyDiv w:val="1"/>
      <w:marLeft w:val="0"/>
      <w:marRight w:val="0"/>
      <w:marTop w:val="0"/>
      <w:marBottom w:val="0"/>
      <w:divBdr>
        <w:top w:val="none" w:sz="0" w:space="0" w:color="auto"/>
        <w:left w:val="none" w:sz="0" w:space="0" w:color="auto"/>
        <w:bottom w:val="none" w:sz="0" w:space="0" w:color="auto"/>
        <w:right w:val="none" w:sz="0" w:space="0" w:color="auto"/>
      </w:divBdr>
    </w:div>
    <w:div w:id="843476191">
      <w:bodyDiv w:val="1"/>
      <w:marLeft w:val="0"/>
      <w:marRight w:val="0"/>
      <w:marTop w:val="0"/>
      <w:marBottom w:val="0"/>
      <w:divBdr>
        <w:top w:val="none" w:sz="0" w:space="0" w:color="auto"/>
        <w:left w:val="none" w:sz="0" w:space="0" w:color="auto"/>
        <w:bottom w:val="none" w:sz="0" w:space="0" w:color="auto"/>
        <w:right w:val="none" w:sz="0" w:space="0" w:color="auto"/>
      </w:divBdr>
    </w:div>
    <w:div w:id="1008676620">
      <w:bodyDiv w:val="1"/>
      <w:marLeft w:val="0"/>
      <w:marRight w:val="0"/>
      <w:marTop w:val="0"/>
      <w:marBottom w:val="0"/>
      <w:divBdr>
        <w:top w:val="none" w:sz="0" w:space="0" w:color="auto"/>
        <w:left w:val="none" w:sz="0" w:space="0" w:color="auto"/>
        <w:bottom w:val="none" w:sz="0" w:space="0" w:color="auto"/>
        <w:right w:val="none" w:sz="0" w:space="0" w:color="auto"/>
      </w:divBdr>
    </w:div>
    <w:div w:id="1200826225">
      <w:bodyDiv w:val="1"/>
      <w:marLeft w:val="0"/>
      <w:marRight w:val="0"/>
      <w:marTop w:val="0"/>
      <w:marBottom w:val="0"/>
      <w:divBdr>
        <w:top w:val="none" w:sz="0" w:space="0" w:color="auto"/>
        <w:left w:val="none" w:sz="0" w:space="0" w:color="auto"/>
        <w:bottom w:val="none" w:sz="0" w:space="0" w:color="auto"/>
        <w:right w:val="none" w:sz="0" w:space="0" w:color="auto"/>
      </w:divBdr>
    </w:div>
    <w:div w:id="1525167461">
      <w:bodyDiv w:val="1"/>
      <w:marLeft w:val="0"/>
      <w:marRight w:val="0"/>
      <w:marTop w:val="0"/>
      <w:marBottom w:val="0"/>
      <w:divBdr>
        <w:top w:val="none" w:sz="0" w:space="0" w:color="auto"/>
        <w:left w:val="none" w:sz="0" w:space="0" w:color="auto"/>
        <w:bottom w:val="none" w:sz="0" w:space="0" w:color="auto"/>
        <w:right w:val="none" w:sz="0" w:space="0" w:color="auto"/>
      </w:divBdr>
    </w:div>
    <w:div w:id="1547378275">
      <w:bodyDiv w:val="1"/>
      <w:marLeft w:val="0"/>
      <w:marRight w:val="0"/>
      <w:marTop w:val="0"/>
      <w:marBottom w:val="0"/>
      <w:divBdr>
        <w:top w:val="none" w:sz="0" w:space="0" w:color="auto"/>
        <w:left w:val="none" w:sz="0" w:space="0" w:color="auto"/>
        <w:bottom w:val="none" w:sz="0" w:space="0" w:color="auto"/>
        <w:right w:val="none" w:sz="0" w:space="0" w:color="auto"/>
      </w:divBdr>
    </w:div>
    <w:div w:id="1563828900">
      <w:bodyDiv w:val="1"/>
      <w:marLeft w:val="0"/>
      <w:marRight w:val="0"/>
      <w:marTop w:val="0"/>
      <w:marBottom w:val="0"/>
      <w:divBdr>
        <w:top w:val="none" w:sz="0" w:space="0" w:color="auto"/>
        <w:left w:val="none" w:sz="0" w:space="0" w:color="auto"/>
        <w:bottom w:val="none" w:sz="0" w:space="0" w:color="auto"/>
        <w:right w:val="none" w:sz="0" w:space="0" w:color="auto"/>
      </w:divBdr>
      <w:divsChild>
        <w:div w:id="1315912680">
          <w:marLeft w:val="0"/>
          <w:marRight w:val="0"/>
          <w:marTop w:val="0"/>
          <w:marBottom w:val="0"/>
          <w:divBdr>
            <w:top w:val="none" w:sz="0" w:space="0" w:color="auto"/>
            <w:left w:val="none" w:sz="0" w:space="0" w:color="auto"/>
            <w:bottom w:val="none" w:sz="0" w:space="0" w:color="auto"/>
            <w:right w:val="none" w:sz="0" w:space="0" w:color="auto"/>
          </w:divBdr>
        </w:div>
      </w:divsChild>
    </w:div>
    <w:div w:id="1637225987">
      <w:bodyDiv w:val="1"/>
      <w:marLeft w:val="0"/>
      <w:marRight w:val="0"/>
      <w:marTop w:val="0"/>
      <w:marBottom w:val="0"/>
      <w:divBdr>
        <w:top w:val="none" w:sz="0" w:space="0" w:color="auto"/>
        <w:left w:val="none" w:sz="0" w:space="0" w:color="auto"/>
        <w:bottom w:val="none" w:sz="0" w:space="0" w:color="auto"/>
        <w:right w:val="none" w:sz="0" w:space="0" w:color="auto"/>
      </w:divBdr>
      <w:divsChild>
        <w:div w:id="1879659098">
          <w:marLeft w:val="0"/>
          <w:marRight w:val="0"/>
          <w:marTop w:val="0"/>
          <w:marBottom w:val="0"/>
          <w:divBdr>
            <w:top w:val="none" w:sz="0" w:space="0" w:color="auto"/>
            <w:left w:val="none" w:sz="0" w:space="0" w:color="auto"/>
            <w:bottom w:val="none" w:sz="0" w:space="0" w:color="auto"/>
            <w:right w:val="none" w:sz="0" w:space="0" w:color="auto"/>
          </w:divBdr>
          <w:divsChild>
            <w:div w:id="1454979939">
              <w:marLeft w:val="0"/>
              <w:marRight w:val="0"/>
              <w:marTop w:val="0"/>
              <w:marBottom w:val="0"/>
              <w:divBdr>
                <w:top w:val="single" w:sz="8" w:space="3" w:color="E1E1E1"/>
                <w:left w:val="none" w:sz="0" w:space="0" w:color="auto"/>
                <w:bottom w:val="none" w:sz="0" w:space="0" w:color="auto"/>
                <w:right w:val="none" w:sz="0" w:space="0" w:color="auto"/>
              </w:divBdr>
            </w:div>
          </w:divsChild>
        </w:div>
        <w:div w:id="1871601749">
          <w:marLeft w:val="0"/>
          <w:marRight w:val="0"/>
          <w:marTop w:val="0"/>
          <w:marBottom w:val="0"/>
          <w:divBdr>
            <w:top w:val="none" w:sz="0" w:space="0" w:color="auto"/>
            <w:left w:val="none" w:sz="0" w:space="0" w:color="auto"/>
            <w:bottom w:val="none" w:sz="0" w:space="0" w:color="auto"/>
            <w:right w:val="none" w:sz="0" w:space="0" w:color="auto"/>
          </w:divBdr>
        </w:div>
        <w:div w:id="969552685">
          <w:marLeft w:val="0"/>
          <w:marRight w:val="0"/>
          <w:marTop w:val="0"/>
          <w:marBottom w:val="0"/>
          <w:divBdr>
            <w:top w:val="none" w:sz="0" w:space="0" w:color="auto"/>
            <w:left w:val="none" w:sz="0" w:space="0" w:color="auto"/>
            <w:bottom w:val="none" w:sz="0" w:space="0" w:color="auto"/>
            <w:right w:val="none" w:sz="0" w:space="0" w:color="auto"/>
          </w:divBdr>
        </w:div>
        <w:div w:id="1746536521">
          <w:marLeft w:val="0"/>
          <w:marRight w:val="0"/>
          <w:marTop w:val="0"/>
          <w:marBottom w:val="0"/>
          <w:divBdr>
            <w:top w:val="none" w:sz="0" w:space="0" w:color="auto"/>
            <w:left w:val="none" w:sz="0" w:space="0" w:color="auto"/>
            <w:bottom w:val="none" w:sz="0" w:space="0" w:color="auto"/>
            <w:right w:val="none" w:sz="0" w:space="0" w:color="auto"/>
          </w:divBdr>
        </w:div>
        <w:div w:id="1507863851">
          <w:marLeft w:val="0"/>
          <w:marRight w:val="0"/>
          <w:marTop w:val="0"/>
          <w:marBottom w:val="0"/>
          <w:divBdr>
            <w:top w:val="none" w:sz="0" w:space="0" w:color="auto"/>
            <w:left w:val="none" w:sz="0" w:space="0" w:color="auto"/>
            <w:bottom w:val="none" w:sz="0" w:space="0" w:color="auto"/>
            <w:right w:val="none" w:sz="0" w:space="0" w:color="auto"/>
          </w:divBdr>
        </w:div>
        <w:div w:id="1861504213">
          <w:marLeft w:val="0"/>
          <w:marRight w:val="0"/>
          <w:marTop w:val="0"/>
          <w:marBottom w:val="0"/>
          <w:divBdr>
            <w:top w:val="none" w:sz="0" w:space="0" w:color="auto"/>
            <w:left w:val="none" w:sz="0" w:space="0" w:color="auto"/>
            <w:bottom w:val="none" w:sz="0" w:space="0" w:color="auto"/>
            <w:right w:val="none" w:sz="0" w:space="0" w:color="auto"/>
          </w:divBdr>
        </w:div>
        <w:div w:id="871697201">
          <w:marLeft w:val="0"/>
          <w:marRight w:val="0"/>
          <w:marTop w:val="0"/>
          <w:marBottom w:val="0"/>
          <w:divBdr>
            <w:top w:val="none" w:sz="0" w:space="0" w:color="auto"/>
            <w:left w:val="none" w:sz="0" w:space="0" w:color="auto"/>
            <w:bottom w:val="none" w:sz="0" w:space="0" w:color="auto"/>
            <w:right w:val="none" w:sz="0" w:space="0" w:color="auto"/>
          </w:divBdr>
        </w:div>
        <w:div w:id="1470048071">
          <w:marLeft w:val="0"/>
          <w:marRight w:val="0"/>
          <w:marTop w:val="0"/>
          <w:marBottom w:val="0"/>
          <w:divBdr>
            <w:top w:val="none" w:sz="0" w:space="0" w:color="auto"/>
            <w:left w:val="none" w:sz="0" w:space="0" w:color="auto"/>
            <w:bottom w:val="none" w:sz="0" w:space="0" w:color="auto"/>
            <w:right w:val="none" w:sz="0" w:space="0" w:color="auto"/>
          </w:divBdr>
        </w:div>
        <w:div w:id="1515607747">
          <w:marLeft w:val="0"/>
          <w:marRight w:val="0"/>
          <w:marTop w:val="0"/>
          <w:marBottom w:val="0"/>
          <w:divBdr>
            <w:top w:val="none" w:sz="0" w:space="0" w:color="auto"/>
            <w:left w:val="none" w:sz="0" w:space="0" w:color="auto"/>
            <w:bottom w:val="none" w:sz="0" w:space="0" w:color="auto"/>
            <w:right w:val="none" w:sz="0" w:space="0" w:color="auto"/>
          </w:divBdr>
        </w:div>
        <w:div w:id="353920931">
          <w:marLeft w:val="0"/>
          <w:marRight w:val="0"/>
          <w:marTop w:val="0"/>
          <w:marBottom w:val="0"/>
          <w:divBdr>
            <w:top w:val="none" w:sz="0" w:space="0" w:color="auto"/>
            <w:left w:val="none" w:sz="0" w:space="0" w:color="auto"/>
            <w:bottom w:val="none" w:sz="0" w:space="0" w:color="auto"/>
            <w:right w:val="none" w:sz="0" w:space="0" w:color="auto"/>
          </w:divBdr>
        </w:div>
        <w:div w:id="145439417">
          <w:marLeft w:val="0"/>
          <w:marRight w:val="0"/>
          <w:marTop w:val="0"/>
          <w:marBottom w:val="0"/>
          <w:divBdr>
            <w:top w:val="none" w:sz="0" w:space="0" w:color="auto"/>
            <w:left w:val="none" w:sz="0" w:space="0" w:color="auto"/>
            <w:bottom w:val="none" w:sz="0" w:space="0" w:color="auto"/>
            <w:right w:val="none" w:sz="0" w:space="0" w:color="auto"/>
          </w:divBdr>
          <w:divsChild>
            <w:div w:id="2061124102">
              <w:marLeft w:val="0"/>
              <w:marRight w:val="0"/>
              <w:marTop w:val="0"/>
              <w:marBottom w:val="0"/>
              <w:divBdr>
                <w:top w:val="none" w:sz="0" w:space="0" w:color="auto"/>
                <w:left w:val="none" w:sz="0" w:space="0" w:color="auto"/>
                <w:bottom w:val="none" w:sz="0" w:space="0" w:color="auto"/>
                <w:right w:val="none" w:sz="0" w:space="0" w:color="auto"/>
              </w:divBdr>
            </w:div>
          </w:divsChild>
        </w:div>
        <w:div w:id="1320766812">
          <w:marLeft w:val="0"/>
          <w:marRight w:val="0"/>
          <w:marTop w:val="0"/>
          <w:marBottom w:val="0"/>
          <w:divBdr>
            <w:top w:val="none" w:sz="0" w:space="0" w:color="auto"/>
            <w:left w:val="none" w:sz="0" w:space="0" w:color="auto"/>
            <w:bottom w:val="none" w:sz="0" w:space="0" w:color="auto"/>
            <w:right w:val="none" w:sz="0" w:space="0" w:color="auto"/>
          </w:divBdr>
          <w:divsChild>
            <w:div w:id="1890531691">
              <w:marLeft w:val="0"/>
              <w:marRight w:val="0"/>
              <w:marTop w:val="0"/>
              <w:marBottom w:val="0"/>
              <w:divBdr>
                <w:top w:val="none" w:sz="0" w:space="0" w:color="auto"/>
                <w:left w:val="none" w:sz="0" w:space="0" w:color="auto"/>
                <w:bottom w:val="none" w:sz="0" w:space="0" w:color="auto"/>
                <w:right w:val="none" w:sz="0" w:space="0" w:color="auto"/>
              </w:divBdr>
              <w:divsChild>
                <w:div w:id="399982589">
                  <w:marLeft w:val="0"/>
                  <w:marRight w:val="0"/>
                  <w:marTop w:val="0"/>
                  <w:marBottom w:val="0"/>
                  <w:divBdr>
                    <w:top w:val="none" w:sz="0" w:space="0" w:color="auto"/>
                    <w:left w:val="none" w:sz="0" w:space="0" w:color="auto"/>
                    <w:bottom w:val="none" w:sz="0" w:space="0" w:color="auto"/>
                    <w:right w:val="none" w:sz="0" w:space="0" w:color="auto"/>
                  </w:divBdr>
                  <w:divsChild>
                    <w:div w:id="1798833236">
                      <w:marLeft w:val="0"/>
                      <w:marRight w:val="0"/>
                      <w:marTop w:val="0"/>
                      <w:marBottom w:val="0"/>
                      <w:divBdr>
                        <w:top w:val="single" w:sz="8" w:space="3" w:color="E1E1E1"/>
                        <w:left w:val="none" w:sz="0" w:space="0" w:color="auto"/>
                        <w:bottom w:val="none" w:sz="0" w:space="0" w:color="auto"/>
                        <w:right w:val="none" w:sz="0" w:space="0" w:color="auto"/>
                      </w:divBdr>
                    </w:div>
                  </w:divsChild>
                </w:div>
                <w:div w:id="2038894420">
                  <w:marLeft w:val="0"/>
                  <w:marRight w:val="0"/>
                  <w:marTop w:val="0"/>
                  <w:marBottom w:val="0"/>
                  <w:divBdr>
                    <w:top w:val="none" w:sz="0" w:space="0" w:color="auto"/>
                    <w:left w:val="none" w:sz="0" w:space="0" w:color="auto"/>
                    <w:bottom w:val="none" w:sz="0" w:space="0" w:color="auto"/>
                    <w:right w:val="none" w:sz="0" w:space="0" w:color="auto"/>
                  </w:divBdr>
                </w:div>
                <w:div w:id="608318032">
                  <w:marLeft w:val="0"/>
                  <w:marRight w:val="0"/>
                  <w:marTop w:val="0"/>
                  <w:marBottom w:val="0"/>
                  <w:divBdr>
                    <w:top w:val="none" w:sz="0" w:space="0" w:color="auto"/>
                    <w:left w:val="none" w:sz="0" w:space="0" w:color="auto"/>
                    <w:bottom w:val="none" w:sz="0" w:space="0" w:color="auto"/>
                    <w:right w:val="none" w:sz="0" w:space="0" w:color="auto"/>
                  </w:divBdr>
                </w:div>
                <w:div w:id="825391485">
                  <w:marLeft w:val="0"/>
                  <w:marRight w:val="0"/>
                  <w:marTop w:val="0"/>
                  <w:marBottom w:val="0"/>
                  <w:divBdr>
                    <w:top w:val="none" w:sz="0" w:space="0" w:color="auto"/>
                    <w:left w:val="none" w:sz="0" w:space="0" w:color="auto"/>
                    <w:bottom w:val="none" w:sz="0" w:space="0" w:color="auto"/>
                    <w:right w:val="none" w:sz="0" w:space="0" w:color="auto"/>
                  </w:divBdr>
                </w:div>
                <w:div w:id="1768847504">
                  <w:marLeft w:val="0"/>
                  <w:marRight w:val="0"/>
                  <w:marTop w:val="0"/>
                  <w:marBottom w:val="0"/>
                  <w:divBdr>
                    <w:top w:val="none" w:sz="0" w:space="0" w:color="auto"/>
                    <w:left w:val="none" w:sz="0" w:space="0" w:color="auto"/>
                    <w:bottom w:val="none" w:sz="0" w:space="0" w:color="auto"/>
                    <w:right w:val="none" w:sz="0" w:space="0" w:color="auto"/>
                  </w:divBdr>
                </w:div>
                <w:div w:id="1553033291">
                  <w:marLeft w:val="0"/>
                  <w:marRight w:val="0"/>
                  <w:marTop w:val="0"/>
                  <w:marBottom w:val="0"/>
                  <w:divBdr>
                    <w:top w:val="none" w:sz="0" w:space="0" w:color="auto"/>
                    <w:left w:val="none" w:sz="0" w:space="0" w:color="auto"/>
                    <w:bottom w:val="none" w:sz="0" w:space="0" w:color="auto"/>
                    <w:right w:val="none" w:sz="0" w:space="0" w:color="auto"/>
                  </w:divBdr>
                </w:div>
                <w:div w:id="1057124440">
                  <w:marLeft w:val="0"/>
                  <w:marRight w:val="0"/>
                  <w:marTop w:val="0"/>
                  <w:marBottom w:val="0"/>
                  <w:divBdr>
                    <w:top w:val="none" w:sz="0" w:space="0" w:color="auto"/>
                    <w:left w:val="none" w:sz="0" w:space="0" w:color="auto"/>
                    <w:bottom w:val="none" w:sz="0" w:space="0" w:color="auto"/>
                    <w:right w:val="none" w:sz="0" w:space="0" w:color="auto"/>
                  </w:divBdr>
                </w:div>
                <w:div w:id="91824389">
                  <w:marLeft w:val="0"/>
                  <w:marRight w:val="0"/>
                  <w:marTop w:val="0"/>
                  <w:marBottom w:val="0"/>
                  <w:divBdr>
                    <w:top w:val="none" w:sz="0" w:space="0" w:color="auto"/>
                    <w:left w:val="none" w:sz="0" w:space="0" w:color="auto"/>
                    <w:bottom w:val="none" w:sz="0" w:space="0" w:color="auto"/>
                    <w:right w:val="none" w:sz="0" w:space="0" w:color="auto"/>
                  </w:divBdr>
                </w:div>
                <w:div w:id="1389843358">
                  <w:marLeft w:val="0"/>
                  <w:marRight w:val="0"/>
                  <w:marTop w:val="0"/>
                  <w:marBottom w:val="0"/>
                  <w:divBdr>
                    <w:top w:val="none" w:sz="0" w:space="0" w:color="auto"/>
                    <w:left w:val="none" w:sz="0" w:space="0" w:color="auto"/>
                    <w:bottom w:val="none" w:sz="0" w:space="0" w:color="auto"/>
                    <w:right w:val="none" w:sz="0" w:space="0" w:color="auto"/>
                  </w:divBdr>
                </w:div>
                <w:div w:id="196214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304476">
      <w:bodyDiv w:val="1"/>
      <w:marLeft w:val="0"/>
      <w:marRight w:val="0"/>
      <w:marTop w:val="0"/>
      <w:marBottom w:val="0"/>
      <w:divBdr>
        <w:top w:val="none" w:sz="0" w:space="0" w:color="auto"/>
        <w:left w:val="none" w:sz="0" w:space="0" w:color="auto"/>
        <w:bottom w:val="none" w:sz="0" w:space="0" w:color="auto"/>
        <w:right w:val="none" w:sz="0" w:space="0" w:color="auto"/>
      </w:divBdr>
    </w:div>
    <w:div w:id="2140604947">
      <w:bodyDiv w:val="1"/>
      <w:marLeft w:val="0"/>
      <w:marRight w:val="0"/>
      <w:marTop w:val="0"/>
      <w:marBottom w:val="0"/>
      <w:divBdr>
        <w:top w:val="none" w:sz="0" w:space="0" w:color="auto"/>
        <w:left w:val="none" w:sz="0" w:space="0" w:color="auto"/>
        <w:bottom w:val="none" w:sz="0" w:space="0" w:color="auto"/>
        <w:right w:val="none" w:sz="0" w:space="0" w:color="auto"/>
      </w:divBdr>
      <w:divsChild>
        <w:div w:id="1443651897">
          <w:marLeft w:val="0"/>
          <w:marRight w:val="0"/>
          <w:marTop w:val="0"/>
          <w:marBottom w:val="0"/>
          <w:divBdr>
            <w:top w:val="none" w:sz="0" w:space="0" w:color="auto"/>
            <w:left w:val="none" w:sz="0" w:space="0" w:color="auto"/>
            <w:bottom w:val="none" w:sz="0" w:space="0" w:color="auto"/>
            <w:right w:val="none" w:sz="0" w:space="0" w:color="auto"/>
          </w:divBdr>
          <w:divsChild>
            <w:div w:id="93710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hyperlink" Target="https://create-react-app.dev/docs/adding-custom-environment-variables/" TargetMode="External"/><Relationship Id="rId76" Type="http://schemas.openxmlformats.org/officeDocument/2006/relationships/hyperlink" Target="https://stackoverflow.com/questions/76435306/babel-preset-react-app-is-importing-the-babel-plugin-proposal-private-propert" TargetMode="External"/><Relationship Id="rId84" Type="http://schemas.openxmlformats.org/officeDocument/2006/relationships/image" Target="media/image55.png"/><Relationship Id="rId89"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support.mozilla.org/en-US/kb/pop-blocker-settings-exceptions-troubleshooting" TargetMode="External"/><Relationship Id="rId92"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microsoft.com/office/2011/relationships/commentsExtended" Target="commentsExtended.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developer.experian.com/products/uk/delphi-select/delphi-select-api-docs" TargetMode="External"/><Relationship Id="rId74" Type="http://schemas.openxmlformats.org/officeDocument/2006/relationships/hyperlink" Target="https://www.sqlite.org/features.html" TargetMode="External"/><Relationship Id="rId79" Type="http://schemas.openxmlformats.org/officeDocument/2006/relationships/hyperlink" Target="https://www.w3schools.com/jsref/api_fetch.asp" TargetMode="External"/><Relationship Id="rId87"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53.png"/><Relationship Id="rId90" Type="http://schemas.openxmlformats.org/officeDocument/2006/relationships/footer" Target="footer1.xml"/><Relationship Id="rId19" Type="http://schemas.openxmlformats.org/officeDocument/2006/relationships/image" Target="media/image7.png"/><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yperlink" Target="https://iconicdigitalagency.com/blog/branding/the-importance-of-brand-guidelines/" TargetMode="External"/><Relationship Id="rId77" Type="http://schemas.openxmlformats.org/officeDocument/2006/relationships/hyperlink" Target="https://www.techtarget.com/searchapparchitecture/definition/API-endpoint" TargetMode="External"/><Relationship Id="rId8" Type="http://schemas.openxmlformats.org/officeDocument/2006/relationships/hyperlink" Target="https://github.com/btr6566/qam1_java_decisioning_app" TargetMode="External"/><Relationship Id="rId51" Type="http://schemas.openxmlformats.org/officeDocument/2006/relationships/image" Target="media/image39.png"/><Relationship Id="rId72" Type="http://schemas.openxmlformats.org/officeDocument/2006/relationships/hyperlink" Target="https://learn.microsoft.com/en-us/sql/connect/node-js/step-3-proof-of-concept-connecting-to-sql-using-node-js?view=sql-server-ver16" TargetMode="External"/><Relationship Id="rId80" Type="http://schemas.openxmlformats.org/officeDocument/2006/relationships/hyperlink" Target="https://www.w3schools.com/css/css_positioning.asp" TargetMode="External"/><Relationship Id="rId85" Type="http://schemas.openxmlformats.org/officeDocument/2006/relationships/image" Target="media/image56.png"/><Relationship Id="rId93" Type="http://schemas.openxmlformats.org/officeDocument/2006/relationships/theme" Target="theme/theme1.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s://expressjs.com/en/starter/generator.html"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developer.mozilla.org/en-US/docs/Glossary/Polyfill" TargetMode="External"/><Relationship Id="rId75" Type="http://schemas.openxmlformats.org/officeDocument/2006/relationships/hyperlink" Target="https://stackoverflow.com/questions/18310394/no-access-control-allow-origin-node-apache-port-issue" TargetMode="External"/><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comments" Target="comment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aws.amazon.com/what-is/sdlc/" TargetMode="External"/><Relationship Id="rId73" Type="http://schemas.openxmlformats.org/officeDocument/2006/relationships/hyperlink" Target="https://reactrouter.com/en/main/components/link" TargetMode="External"/><Relationship Id="rId78" Type="http://schemas.openxmlformats.org/officeDocument/2006/relationships/hyperlink" Target="https://www.wearedevelopers.com/magazine/best-css-frameworks" TargetMode="External"/><Relationship Id="rId81" Type="http://schemas.openxmlformats.org/officeDocument/2006/relationships/hyperlink" Target="https://w3techs.com/technologies/overview/css_framework" TargetMode="External"/><Relationship Id="rId86"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3350B7F-4708-4D9C-AC22-AC29CF41C239}">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B71FDF-CCFD-415C-9FFF-8A7F99A2F8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2529</TotalTime>
  <Pages>48</Pages>
  <Words>8527</Words>
  <Characters>48609</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Provident Financial Group</Company>
  <LinksUpToDate>false</LinksUpToDate>
  <CharactersWithSpaces>57022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Roberts (Credit)</dc:creator>
  <cp:keywords/>
  <dc:description/>
  <cp:lastModifiedBy>Benjamin Roberts</cp:lastModifiedBy>
  <cp:revision>224</cp:revision>
  <dcterms:created xsi:type="dcterms:W3CDTF">2024-06-06T13:52:00Z</dcterms:created>
  <dcterms:modified xsi:type="dcterms:W3CDTF">2024-08-12T17:58:00Z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7fc53943-e1cb-40e8-b26b-6af2088bd256_Enabled">
    <vt:lpwstr>true</vt:lpwstr>
  </property>
  <property fmtid="{D5CDD505-2E9C-101B-9397-08002B2CF9AE}" pid="3" name="MSIP_Label_7fc53943-e1cb-40e8-b26b-6af2088bd256_SetDate">
    <vt:lpwstr>2024-04-26T14:15:37Z</vt:lpwstr>
  </property>
  <property fmtid="{D5CDD505-2E9C-101B-9397-08002B2CF9AE}" pid="4" name="MSIP_Label_7fc53943-e1cb-40e8-b26b-6af2088bd256_Method">
    <vt:lpwstr>Privileged</vt:lpwstr>
  </property>
  <property fmtid="{D5CDD505-2E9C-101B-9397-08002B2CF9AE}" pid="5" name="MSIP_Label_7fc53943-e1cb-40e8-b26b-6af2088bd256_Name">
    <vt:lpwstr>Public</vt:lpwstr>
  </property>
  <property fmtid="{D5CDD505-2E9C-101B-9397-08002B2CF9AE}" pid="6" name="MSIP_Label_7fc53943-e1cb-40e8-b26b-6af2088bd256_SiteId">
    <vt:lpwstr>73984ebf-3c43-45de-900f-969cd50a6a65</vt:lpwstr>
  </property>
  <property fmtid="{D5CDD505-2E9C-101B-9397-08002B2CF9AE}" pid="7" name="MSIP_Label_7fc53943-e1cb-40e8-b26b-6af2088bd256_ActionId">
    <vt:lpwstr>50ec87a6-30fb-4af2-bb61-2197bfe4e583</vt:lpwstr>
  </property>
  <property fmtid="{D5CDD505-2E9C-101B-9397-08002B2CF9AE}" pid="8" name="MSIP_Label_7fc53943-e1cb-40e8-b26b-6af2088bd256_ContentBits">
    <vt:lpwstr>0</vt:lpwstr>
  </property>
</Properties>
</file>